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79617" w14:textId="0506D126" w:rsidR="374C5BFE" w:rsidRDefault="374C5BFE" w:rsidP="00F82193">
      <w:pPr>
        <w:ind w:left="720" w:firstLine="720"/>
        <w:rPr>
          <w:rFonts w:ascii="Times New Roman" w:hAnsi="Times New Roman"/>
        </w:rPr>
      </w:pPr>
      <w:r w:rsidRPr="418192E1">
        <w:rPr>
          <w:rFonts w:ascii="Times New Roman" w:hAnsi="Times New Roman"/>
          <w:b/>
          <w:bCs/>
          <w:sz w:val="72"/>
          <w:szCs w:val="72"/>
        </w:rPr>
        <w:t>NFC Antenna Design</w:t>
      </w:r>
    </w:p>
    <w:p w14:paraId="60D15D8D" w14:textId="0153894F" w:rsidR="374C5BFE" w:rsidRDefault="007615BD" w:rsidP="29F3668B">
      <w:pPr>
        <w:jc w:val="center"/>
        <w:rPr>
          <w:rFonts w:ascii="Times New Roman" w:hAnsi="Times New Roman"/>
        </w:rPr>
      </w:pPr>
      <w:r>
        <w:rPr>
          <w:rFonts w:ascii="Times New Roman" w:hAnsi="Times New Roman"/>
          <w:b/>
        </w:rPr>
        <w:t>4</w:t>
      </w:r>
      <w:r w:rsidR="374C5BFE" w:rsidRPr="7FE68C4B">
        <w:rPr>
          <w:rFonts w:ascii="Times New Roman" w:hAnsi="Times New Roman"/>
          <w:b/>
        </w:rPr>
        <w:t>/</w:t>
      </w:r>
      <w:r>
        <w:rPr>
          <w:rFonts w:ascii="Times New Roman" w:hAnsi="Times New Roman"/>
          <w:b/>
        </w:rPr>
        <w:t>15</w:t>
      </w:r>
      <w:r w:rsidR="374C5BFE" w:rsidRPr="7FE68C4B">
        <w:rPr>
          <w:rFonts w:ascii="Times New Roman" w:hAnsi="Times New Roman"/>
          <w:b/>
        </w:rPr>
        <w:t>/202</w:t>
      </w:r>
      <w:r>
        <w:rPr>
          <w:rFonts w:ascii="Times New Roman" w:hAnsi="Times New Roman"/>
          <w:b/>
        </w:rPr>
        <w:t>4</w:t>
      </w:r>
    </w:p>
    <w:p w14:paraId="5E55C37B" w14:textId="4CE1796C" w:rsidR="50FB2A13" w:rsidRDefault="50FB2A13" w:rsidP="382A24C6">
      <w:pPr>
        <w:jc w:val="center"/>
        <w:rPr>
          <w:rFonts w:ascii="Times New Roman" w:hAnsi="Times New Roman"/>
          <w:i/>
          <w:iCs/>
          <w:sz w:val="20"/>
        </w:rPr>
      </w:pPr>
      <w:r w:rsidRPr="382A24C6">
        <w:rPr>
          <w:rFonts w:ascii="Times New Roman" w:hAnsi="Times New Roman"/>
          <w:i/>
          <w:iCs/>
          <w:sz w:val="20"/>
        </w:rPr>
        <w:t>CEE405</w:t>
      </w:r>
      <w:r w:rsidR="006D04CC">
        <w:rPr>
          <w:rFonts w:ascii="Times New Roman" w:hAnsi="Times New Roman"/>
          <w:i/>
          <w:iCs/>
          <w:sz w:val="20"/>
        </w:rPr>
        <w:t>, CEE410</w:t>
      </w:r>
    </w:p>
    <w:p w14:paraId="2EE7AB85" w14:textId="4C633BDC" w:rsidR="50FB2A13" w:rsidRDefault="50FB2A13" w:rsidP="382A24C6">
      <w:pPr>
        <w:jc w:val="center"/>
        <w:rPr>
          <w:rFonts w:ascii="Times New Roman" w:hAnsi="Times New Roman"/>
          <w:i/>
          <w:iCs/>
          <w:sz w:val="20"/>
        </w:rPr>
      </w:pPr>
      <w:r w:rsidRPr="382A24C6">
        <w:rPr>
          <w:rFonts w:ascii="Times New Roman" w:hAnsi="Times New Roman"/>
          <w:b/>
          <w:bCs/>
          <w:i/>
          <w:iCs/>
          <w:sz w:val="20"/>
        </w:rPr>
        <w:t>Ahmet Turkmen</w:t>
      </w:r>
    </w:p>
    <w:p w14:paraId="1EA3CAEB" w14:textId="1CE516A7" w:rsidR="382A24C6" w:rsidRDefault="50FB2A13" w:rsidP="57E80E56">
      <w:pPr>
        <w:jc w:val="center"/>
        <w:rPr>
          <w:rFonts w:ascii="Times New Roman" w:hAnsi="Times New Roman"/>
          <w:b/>
          <w:bCs/>
          <w:i/>
          <w:iCs/>
          <w:sz w:val="20"/>
        </w:rPr>
      </w:pPr>
      <w:r w:rsidRPr="57E80E56">
        <w:rPr>
          <w:rFonts w:ascii="Times New Roman" w:hAnsi="Times New Roman"/>
          <w:b/>
          <w:bCs/>
          <w:i/>
          <w:iCs/>
          <w:sz w:val="20"/>
        </w:rPr>
        <w:t>Austin W</w:t>
      </w:r>
      <w:r w:rsidRPr="00920378">
        <w:rPr>
          <w:rFonts w:ascii="Times New Roman" w:hAnsi="Times New Roman"/>
          <w:b/>
          <w:bCs/>
          <w:i/>
          <w:iCs/>
          <w:sz w:val="20"/>
        </w:rPr>
        <w:t>.</w:t>
      </w:r>
      <w:r w:rsidR="00CE4A25" w:rsidRPr="00920378">
        <w:rPr>
          <w:rFonts w:ascii="Times New Roman" w:hAnsi="Times New Roman"/>
          <w:b/>
          <w:bCs/>
          <w:i/>
          <w:iCs/>
          <w:sz w:val="20"/>
        </w:rPr>
        <w:t>,</w:t>
      </w:r>
      <w:r w:rsidRPr="57E80E56">
        <w:rPr>
          <w:rFonts w:ascii="Times New Roman" w:hAnsi="Times New Roman"/>
          <w:b/>
          <w:bCs/>
          <w:i/>
          <w:iCs/>
          <w:sz w:val="20"/>
        </w:rPr>
        <w:t xml:space="preserve"> Alex S</w:t>
      </w:r>
      <w:r w:rsidRPr="00920378">
        <w:rPr>
          <w:rFonts w:ascii="Times New Roman" w:hAnsi="Times New Roman"/>
          <w:b/>
          <w:bCs/>
          <w:i/>
          <w:iCs/>
          <w:sz w:val="20"/>
        </w:rPr>
        <w:t>.</w:t>
      </w:r>
      <w:r w:rsidR="00CE4A25" w:rsidRPr="00920378">
        <w:rPr>
          <w:rFonts w:ascii="Times New Roman" w:hAnsi="Times New Roman"/>
          <w:b/>
          <w:bCs/>
          <w:i/>
          <w:iCs/>
          <w:sz w:val="20"/>
        </w:rPr>
        <w:t>,</w:t>
      </w:r>
      <w:r w:rsidRPr="57E80E56">
        <w:rPr>
          <w:rFonts w:ascii="Times New Roman" w:hAnsi="Times New Roman"/>
          <w:b/>
          <w:bCs/>
          <w:i/>
          <w:iCs/>
          <w:sz w:val="20"/>
        </w:rPr>
        <w:t xml:space="preserve"> Joaquin S</w:t>
      </w:r>
      <w:r w:rsidRPr="00920378">
        <w:rPr>
          <w:rFonts w:ascii="Times New Roman" w:hAnsi="Times New Roman"/>
          <w:b/>
          <w:bCs/>
          <w:i/>
          <w:iCs/>
          <w:sz w:val="20"/>
        </w:rPr>
        <w:t>.</w:t>
      </w:r>
      <w:r w:rsidR="00CE4A25" w:rsidRPr="00920378">
        <w:rPr>
          <w:rFonts w:ascii="Times New Roman" w:hAnsi="Times New Roman"/>
          <w:b/>
          <w:bCs/>
          <w:i/>
          <w:iCs/>
          <w:sz w:val="20"/>
        </w:rPr>
        <w:t>,</w:t>
      </w:r>
      <w:r w:rsidRPr="57E80E56">
        <w:rPr>
          <w:rFonts w:ascii="Times New Roman" w:hAnsi="Times New Roman"/>
          <w:b/>
          <w:bCs/>
          <w:i/>
          <w:iCs/>
          <w:sz w:val="20"/>
        </w:rPr>
        <w:t xml:space="preserve"> Dylan R.</w:t>
      </w:r>
    </w:p>
    <w:p w14:paraId="6E8BB4B7" w14:textId="6898E2B6" w:rsidR="57E80E56" w:rsidRDefault="57E80E56" w:rsidP="57E80E56">
      <w:pPr>
        <w:jc w:val="center"/>
        <w:rPr>
          <w:rFonts w:ascii="Times New Roman" w:hAnsi="Times New Roman"/>
          <w:b/>
          <w:bCs/>
        </w:rPr>
      </w:pPr>
    </w:p>
    <w:p w14:paraId="5AD9D3FD" w14:textId="0F88048E" w:rsidR="29F3668B" w:rsidRDefault="29F3668B" w:rsidP="57E80E56">
      <w:pPr>
        <w:jc w:val="center"/>
        <w:rPr>
          <w:rFonts w:ascii="Times New Roman" w:hAnsi="Times New Roman"/>
        </w:rPr>
      </w:pPr>
    </w:p>
    <w:p w14:paraId="327EF6A5" w14:textId="269F1BF6" w:rsidR="29F3668B" w:rsidRDefault="3436148A" w:rsidP="57E80E56">
      <w:pPr>
        <w:jc w:val="center"/>
        <w:rPr>
          <w:rFonts w:ascii="Times New Roman" w:hAnsi="Times New Roman"/>
          <w:b/>
        </w:rPr>
      </w:pPr>
      <w:r w:rsidRPr="0F472677">
        <w:rPr>
          <w:rFonts w:ascii="Times New Roman" w:hAnsi="Times New Roman"/>
          <w:b/>
        </w:rPr>
        <w:t>Summary:</w:t>
      </w:r>
    </w:p>
    <w:p w14:paraId="5457551B" w14:textId="13075010" w:rsidR="767F9659" w:rsidRDefault="767F9659" w:rsidP="79825F7B">
      <w:pPr>
        <w:spacing w:line="259" w:lineRule="auto"/>
        <w:jc w:val="center"/>
        <w:rPr>
          <w:rFonts w:ascii="Times New Roman" w:hAnsi="Times New Roman"/>
        </w:rPr>
      </w:pPr>
      <w:r w:rsidRPr="58F4C6D5">
        <w:rPr>
          <w:rFonts w:ascii="Times New Roman" w:hAnsi="Times New Roman"/>
        </w:rPr>
        <w:t xml:space="preserve">This </w:t>
      </w:r>
      <w:r w:rsidR="2B656394" w:rsidRPr="58F4C6D5">
        <w:rPr>
          <w:rFonts w:ascii="Times New Roman" w:hAnsi="Times New Roman"/>
        </w:rPr>
        <w:t>project</w:t>
      </w:r>
      <w:r w:rsidR="79EBCEEE" w:rsidRPr="272A8874">
        <w:rPr>
          <w:rFonts w:ascii="Times New Roman" w:hAnsi="Times New Roman"/>
        </w:rPr>
        <w:t xml:space="preserve"> report</w:t>
      </w:r>
      <w:r w:rsidR="2B656394" w:rsidRPr="58F4C6D5">
        <w:rPr>
          <w:rFonts w:ascii="Times New Roman" w:hAnsi="Times New Roman"/>
        </w:rPr>
        <w:t xml:space="preserve"> </w:t>
      </w:r>
      <w:r w:rsidR="4C095F14" w:rsidRPr="160832CF">
        <w:rPr>
          <w:rFonts w:ascii="Times New Roman" w:hAnsi="Times New Roman"/>
        </w:rPr>
        <w:t>overviews</w:t>
      </w:r>
      <w:r w:rsidR="2B656394" w:rsidRPr="4B579DB8">
        <w:rPr>
          <w:rFonts w:ascii="Times New Roman" w:hAnsi="Times New Roman"/>
        </w:rPr>
        <w:t xml:space="preserve"> </w:t>
      </w:r>
      <w:r w:rsidR="769F5CE8" w:rsidRPr="2C002915">
        <w:rPr>
          <w:rFonts w:ascii="Times New Roman" w:hAnsi="Times New Roman"/>
        </w:rPr>
        <w:t xml:space="preserve">the </w:t>
      </w:r>
      <w:r w:rsidR="769F5CE8" w:rsidRPr="47065FBE">
        <w:rPr>
          <w:rFonts w:ascii="Times New Roman" w:hAnsi="Times New Roman"/>
        </w:rPr>
        <w:t xml:space="preserve">subject of Near </w:t>
      </w:r>
      <w:r w:rsidR="769F5CE8" w:rsidRPr="13CF47B7">
        <w:rPr>
          <w:rFonts w:ascii="Times New Roman" w:hAnsi="Times New Roman"/>
        </w:rPr>
        <w:t xml:space="preserve">Field </w:t>
      </w:r>
      <w:r w:rsidR="647C3D9A" w:rsidRPr="3B4E10F6">
        <w:rPr>
          <w:rFonts w:ascii="Times New Roman" w:hAnsi="Times New Roman"/>
        </w:rPr>
        <w:t>Communi</w:t>
      </w:r>
      <w:r w:rsidR="769F5CE8" w:rsidRPr="3B4E10F6">
        <w:rPr>
          <w:rFonts w:ascii="Times New Roman" w:hAnsi="Times New Roman"/>
        </w:rPr>
        <w:t xml:space="preserve">cation </w:t>
      </w:r>
      <w:r w:rsidR="769F5CE8" w:rsidRPr="2879428A">
        <w:rPr>
          <w:rFonts w:ascii="Times New Roman" w:hAnsi="Times New Roman"/>
        </w:rPr>
        <w:t>(</w:t>
      </w:r>
      <w:r w:rsidR="769F5CE8" w:rsidRPr="0DD1C7D3">
        <w:rPr>
          <w:rFonts w:ascii="Times New Roman" w:hAnsi="Times New Roman"/>
        </w:rPr>
        <w:t>NFC</w:t>
      </w:r>
      <w:r w:rsidR="769F5CE8" w:rsidRPr="70D7915A">
        <w:rPr>
          <w:rFonts w:ascii="Times New Roman" w:hAnsi="Times New Roman"/>
        </w:rPr>
        <w:t>)</w:t>
      </w:r>
      <w:r w:rsidR="39F3BBF7" w:rsidRPr="70D7915A">
        <w:rPr>
          <w:rFonts w:ascii="Times New Roman" w:hAnsi="Times New Roman"/>
        </w:rPr>
        <w:t xml:space="preserve"> by exploring the basics of</w:t>
      </w:r>
      <w:r w:rsidR="37A95263" w:rsidRPr="22D4502A">
        <w:rPr>
          <w:rFonts w:ascii="Times New Roman" w:hAnsi="Times New Roman"/>
        </w:rPr>
        <w:t xml:space="preserve"> </w:t>
      </w:r>
      <w:r w:rsidR="0819D656" w:rsidRPr="16A1A5F0">
        <w:rPr>
          <w:rFonts w:ascii="Times New Roman" w:hAnsi="Times New Roman"/>
        </w:rPr>
        <w:t xml:space="preserve">how </w:t>
      </w:r>
      <w:r w:rsidR="39F3BBF7" w:rsidRPr="70D7915A">
        <w:rPr>
          <w:rFonts w:ascii="Times New Roman" w:hAnsi="Times New Roman"/>
        </w:rPr>
        <w:t xml:space="preserve">NFC works, and </w:t>
      </w:r>
      <w:r w:rsidR="2B656394" w:rsidRPr="70D7915A">
        <w:rPr>
          <w:rFonts w:ascii="Times New Roman" w:hAnsi="Times New Roman"/>
        </w:rPr>
        <w:t>how</w:t>
      </w:r>
      <w:r w:rsidR="2B656394" w:rsidRPr="4B579DB8">
        <w:rPr>
          <w:rFonts w:ascii="Times New Roman" w:hAnsi="Times New Roman"/>
        </w:rPr>
        <w:t xml:space="preserve"> </w:t>
      </w:r>
      <w:r w:rsidR="493B6096" w:rsidRPr="72A948E2">
        <w:rPr>
          <w:rFonts w:ascii="Times New Roman" w:hAnsi="Times New Roman"/>
        </w:rPr>
        <w:t xml:space="preserve">we were able </w:t>
      </w:r>
      <w:r w:rsidR="2B656394" w:rsidRPr="4B579DB8">
        <w:rPr>
          <w:rFonts w:ascii="Times New Roman" w:hAnsi="Times New Roman"/>
        </w:rPr>
        <w:t xml:space="preserve">to design a </w:t>
      </w:r>
      <w:r w:rsidR="493B6096" w:rsidRPr="72A948E2">
        <w:rPr>
          <w:rFonts w:ascii="Times New Roman" w:hAnsi="Times New Roman"/>
        </w:rPr>
        <w:t>Near Field Communication</w:t>
      </w:r>
      <w:r w:rsidR="493B6096" w:rsidRPr="4B579DB8">
        <w:rPr>
          <w:rFonts w:ascii="Times New Roman" w:hAnsi="Times New Roman"/>
        </w:rPr>
        <w:t xml:space="preserve"> </w:t>
      </w:r>
      <w:r w:rsidR="00E230B7">
        <w:rPr>
          <w:rFonts w:ascii="Times New Roman" w:hAnsi="Times New Roman"/>
        </w:rPr>
        <w:t>a</w:t>
      </w:r>
      <w:r w:rsidR="493B6096" w:rsidRPr="4B579DB8">
        <w:rPr>
          <w:rFonts w:ascii="Times New Roman" w:hAnsi="Times New Roman"/>
        </w:rPr>
        <w:t>ntenna</w:t>
      </w:r>
      <w:r w:rsidR="0C830DBD" w:rsidRPr="0C3BF12B">
        <w:rPr>
          <w:rFonts w:ascii="Times New Roman" w:hAnsi="Times New Roman"/>
        </w:rPr>
        <w:t>.</w:t>
      </w:r>
      <w:r w:rsidR="0C830DBD" w:rsidRPr="4A19ECA3">
        <w:rPr>
          <w:rFonts w:ascii="Times New Roman" w:hAnsi="Times New Roman"/>
        </w:rPr>
        <w:t xml:space="preserve"> </w:t>
      </w:r>
      <w:r w:rsidR="0C830DBD" w:rsidRPr="3A9BFC36">
        <w:rPr>
          <w:rFonts w:ascii="Times New Roman" w:hAnsi="Times New Roman"/>
        </w:rPr>
        <w:t xml:space="preserve">Our project is the </w:t>
      </w:r>
      <w:r w:rsidR="0C830DBD" w:rsidRPr="72DF94B0">
        <w:rPr>
          <w:rFonts w:ascii="Times New Roman" w:hAnsi="Times New Roman"/>
        </w:rPr>
        <w:t>design of a</w:t>
      </w:r>
      <w:r w:rsidR="00423199">
        <w:rPr>
          <w:rFonts w:ascii="Times New Roman" w:hAnsi="Times New Roman"/>
        </w:rPr>
        <w:t>n</w:t>
      </w:r>
      <w:r w:rsidR="0C830DBD" w:rsidRPr="72DF94B0">
        <w:rPr>
          <w:rFonts w:ascii="Times New Roman" w:hAnsi="Times New Roman"/>
        </w:rPr>
        <w:t xml:space="preserve"> NFC</w:t>
      </w:r>
      <w:r w:rsidR="0C830DBD" w:rsidRPr="1631AAB8">
        <w:rPr>
          <w:rFonts w:ascii="Times New Roman" w:hAnsi="Times New Roman"/>
        </w:rPr>
        <w:t xml:space="preserve"> </w:t>
      </w:r>
      <w:r w:rsidR="00E230B7">
        <w:rPr>
          <w:rFonts w:ascii="Times New Roman" w:hAnsi="Times New Roman"/>
        </w:rPr>
        <w:t>a</w:t>
      </w:r>
      <w:r w:rsidR="0C830DBD" w:rsidRPr="1631AAB8">
        <w:rPr>
          <w:rFonts w:ascii="Times New Roman" w:hAnsi="Times New Roman"/>
        </w:rPr>
        <w:t>ntenna</w:t>
      </w:r>
      <w:r w:rsidR="0C830DBD" w:rsidRPr="0DD2F6C3">
        <w:rPr>
          <w:rFonts w:ascii="Times New Roman" w:hAnsi="Times New Roman"/>
        </w:rPr>
        <w:t xml:space="preserve"> that </w:t>
      </w:r>
      <w:r w:rsidR="602A6828" w:rsidRPr="3B4E10F6">
        <w:rPr>
          <w:rFonts w:ascii="Times New Roman" w:hAnsi="Times New Roman"/>
        </w:rPr>
        <w:t>can</w:t>
      </w:r>
      <w:r w:rsidR="0C830DBD" w:rsidRPr="0DD2F6C3">
        <w:rPr>
          <w:rFonts w:ascii="Times New Roman" w:hAnsi="Times New Roman"/>
        </w:rPr>
        <w:t xml:space="preserve"> </w:t>
      </w:r>
      <w:r w:rsidR="0C830DBD" w:rsidRPr="2BD62619">
        <w:rPr>
          <w:rFonts w:ascii="Times New Roman" w:hAnsi="Times New Roman"/>
        </w:rPr>
        <w:t xml:space="preserve">communicate with </w:t>
      </w:r>
      <w:r w:rsidR="00E230B7">
        <w:rPr>
          <w:rFonts w:ascii="Times New Roman" w:hAnsi="Times New Roman"/>
        </w:rPr>
        <w:t>p</w:t>
      </w:r>
      <w:r w:rsidR="0C830DBD" w:rsidRPr="2BD62619">
        <w:rPr>
          <w:rFonts w:ascii="Times New Roman" w:hAnsi="Times New Roman"/>
        </w:rPr>
        <w:t xml:space="preserve">assive </w:t>
      </w:r>
      <w:r w:rsidR="00C96E10">
        <w:rPr>
          <w:rFonts w:ascii="Times New Roman" w:hAnsi="Times New Roman"/>
        </w:rPr>
        <w:t>NFC</w:t>
      </w:r>
      <w:r w:rsidR="0C830DBD" w:rsidRPr="4F283C20">
        <w:rPr>
          <w:rFonts w:ascii="Times New Roman" w:hAnsi="Times New Roman"/>
        </w:rPr>
        <w:t xml:space="preserve"> </w:t>
      </w:r>
      <w:r w:rsidR="00BD1E65">
        <w:rPr>
          <w:rFonts w:ascii="Times New Roman" w:hAnsi="Times New Roman"/>
        </w:rPr>
        <w:t>t</w:t>
      </w:r>
      <w:r w:rsidR="0C830DBD" w:rsidRPr="74B6DAE3">
        <w:rPr>
          <w:rFonts w:ascii="Times New Roman" w:hAnsi="Times New Roman"/>
        </w:rPr>
        <w:t>ags</w:t>
      </w:r>
      <w:r w:rsidR="5D27E444" w:rsidRPr="5E36F110">
        <w:rPr>
          <w:rFonts w:ascii="Times New Roman" w:hAnsi="Times New Roman"/>
        </w:rPr>
        <w:t xml:space="preserve"> </w:t>
      </w:r>
      <w:r w:rsidR="5D27E444" w:rsidRPr="694E7FCD">
        <w:rPr>
          <w:rFonts w:ascii="Times New Roman" w:hAnsi="Times New Roman"/>
        </w:rPr>
        <w:t xml:space="preserve">at a reasonable </w:t>
      </w:r>
      <w:r w:rsidR="5D27E444" w:rsidRPr="212F6670">
        <w:rPr>
          <w:rFonts w:ascii="Times New Roman" w:hAnsi="Times New Roman"/>
        </w:rPr>
        <w:t xml:space="preserve">distance without any noise or excess data </w:t>
      </w:r>
      <w:r w:rsidR="5D27E444" w:rsidRPr="11D8B209">
        <w:rPr>
          <w:rFonts w:ascii="Times New Roman" w:hAnsi="Times New Roman"/>
        </w:rPr>
        <w:t>interfering</w:t>
      </w:r>
      <w:r w:rsidR="5D27E444" w:rsidRPr="212F6670">
        <w:rPr>
          <w:rFonts w:ascii="Times New Roman" w:hAnsi="Times New Roman"/>
        </w:rPr>
        <w:t xml:space="preserve"> with the </w:t>
      </w:r>
      <w:r w:rsidR="5D27E444" w:rsidRPr="3B4E10F6">
        <w:rPr>
          <w:rFonts w:ascii="Times New Roman" w:hAnsi="Times New Roman"/>
        </w:rPr>
        <w:t>communication</w:t>
      </w:r>
      <w:r w:rsidR="00E230B7">
        <w:rPr>
          <w:rFonts w:ascii="Times New Roman" w:hAnsi="Times New Roman"/>
        </w:rPr>
        <w:t>.</w:t>
      </w:r>
      <w:r w:rsidR="6D99FC4B" w:rsidRPr="76898E8A">
        <w:rPr>
          <w:rFonts w:ascii="Times New Roman" w:hAnsi="Times New Roman"/>
        </w:rPr>
        <w:t xml:space="preserve"> </w:t>
      </w:r>
      <w:r w:rsidR="00E230B7">
        <w:rPr>
          <w:rFonts w:ascii="Times New Roman" w:hAnsi="Times New Roman"/>
        </w:rPr>
        <w:t>We</w:t>
      </w:r>
      <w:r w:rsidR="5D27E444" w:rsidRPr="11D8B209">
        <w:rPr>
          <w:rFonts w:ascii="Times New Roman" w:hAnsi="Times New Roman"/>
        </w:rPr>
        <w:t xml:space="preserve"> </w:t>
      </w:r>
      <w:r w:rsidR="6D99FC4B" w:rsidRPr="5BE213D3">
        <w:rPr>
          <w:rFonts w:ascii="Times New Roman" w:hAnsi="Times New Roman"/>
        </w:rPr>
        <w:t xml:space="preserve">then </w:t>
      </w:r>
      <w:r w:rsidR="00E230B7">
        <w:rPr>
          <w:rFonts w:ascii="Times New Roman" w:hAnsi="Times New Roman"/>
        </w:rPr>
        <w:t>turned</w:t>
      </w:r>
      <w:r w:rsidR="6D99FC4B" w:rsidRPr="252C6AE2">
        <w:rPr>
          <w:rFonts w:ascii="Times New Roman" w:hAnsi="Times New Roman"/>
        </w:rPr>
        <w:t xml:space="preserve"> the </w:t>
      </w:r>
      <w:r w:rsidR="00E230B7">
        <w:rPr>
          <w:rFonts w:ascii="Times New Roman" w:hAnsi="Times New Roman"/>
        </w:rPr>
        <w:t>a</w:t>
      </w:r>
      <w:r w:rsidR="6D99FC4B" w:rsidRPr="387242E3">
        <w:rPr>
          <w:rFonts w:ascii="Times New Roman" w:hAnsi="Times New Roman"/>
        </w:rPr>
        <w:t xml:space="preserve">ntenna </w:t>
      </w:r>
      <w:r w:rsidR="6D99FC4B" w:rsidRPr="41D267D2">
        <w:rPr>
          <w:rFonts w:ascii="Times New Roman" w:hAnsi="Times New Roman"/>
        </w:rPr>
        <w:t xml:space="preserve">design we made into a </w:t>
      </w:r>
      <w:r w:rsidR="00E230B7">
        <w:rPr>
          <w:rFonts w:ascii="Times New Roman" w:hAnsi="Times New Roman"/>
        </w:rPr>
        <w:t>custom p</w:t>
      </w:r>
      <w:r w:rsidR="6D99FC4B" w:rsidRPr="0469B55E">
        <w:rPr>
          <w:rFonts w:ascii="Times New Roman" w:hAnsi="Times New Roman"/>
        </w:rPr>
        <w:t xml:space="preserve">rinted </w:t>
      </w:r>
      <w:r w:rsidR="00E230B7">
        <w:rPr>
          <w:rFonts w:ascii="Times New Roman" w:hAnsi="Times New Roman"/>
        </w:rPr>
        <w:t>c</w:t>
      </w:r>
      <w:r w:rsidR="6D99FC4B" w:rsidRPr="47D6D822">
        <w:rPr>
          <w:rFonts w:ascii="Times New Roman" w:hAnsi="Times New Roman"/>
        </w:rPr>
        <w:t xml:space="preserve">ircuit </w:t>
      </w:r>
      <w:r w:rsidR="00E230B7">
        <w:rPr>
          <w:rFonts w:ascii="Times New Roman" w:hAnsi="Times New Roman"/>
        </w:rPr>
        <w:t>b</w:t>
      </w:r>
      <w:r w:rsidR="6D99FC4B" w:rsidRPr="47D6D822">
        <w:rPr>
          <w:rFonts w:ascii="Times New Roman" w:hAnsi="Times New Roman"/>
        </w:rPr>
        <w:t xml:space="preserve">oard </w:t>
      </w:r>
      <w:r w:rsidR="6D99FC4B" w:rsidRPr="67ACEDF0">
        <w:rPr>
          <w:rFonts w:ascii="Times New Roman" w:hAnsi="Times New Roman"/>
        </w:rPr>
        <w:t>so that we can easily test</w:t>
      </w:r>
      <w:r w:rsidR="6D99FC4B" w:rsidRPr="408BFFE9">
        <w:rPr>
          <w:rFonts w:ascii="Times New Roman" w:hAnsi="Times New Roman"/>
        </w:rPr>
        <w:t xml:space="preserve"> </w:t>
      </w:r>
      <w:r w:rsidR="6D99FC4B" w:rsidRPr="73675684">
        <w:rPr>
          <w:rFonts w:ascii="Times New Roman" w:hAnsi="Times New Roman"/>
        </w:rPr>
        <w:t xml:space="preserve">and use the </w:t>
      </w:r>
      <w:r w:rsidR="00E230B7">
        <w:rPr>
          <w:rFonts w:ascii="Times New Roman" w:hAnsi="Times New Roman"/>
        </w:rPr>
        <w:t>a</w:t>
      </w:r>
      <w:r w:rsidR="6D99FC4B" w:rsidRPr="6B74D584">
        <w:rPr>
          <w:rFonts w:ascii="Times New Roman" w:hAnsi="Times New Roman"/>
        </w:rPr>
        <w:t>ntenna we made.</w:t>
      </w:r>
    </w:p>
    <w:p w14:paraId="13C99330" w14:textId="6B11B06C" w:rsidR="57E80E56" w:rsidRPr="00635AD5" w:rsidRDefault="616940A6" w:rsidP="03DACF52">
      <w:pPr>
        <w:spacing w:line="259" w:lineRule="auto"/>
        <w:jc w:val="center"/>
        <w:rPr>
          <w:rFonts w:ascii="Times New Roman" w:hAnsi="Times New Roman"/>
        </w:rPr>
      </w:pPr>
      <w:r w:rsidRPr="4CF06F24">
        <w:rPr>
          <w:rFonts w:ascii="Times New Roman" w:hAnsi="Times New Roman"/>
        </w:rPr>
        <w:t xml:space="preserve">To showcase </w:t>
      </w:r>
      <w:r w:rsidRPr="7042852B">
        <w:rPr>
          <w:rFonts w:ascii="Times New Roman" w:hAnsi="Times New Roman"/>
        </w:rPr>
        <w:t>that</w:t>
      </w:r>
      <w:r w:rsidRPr="4CF06F24">
        <w:rPr>
          <w:rFonts w:ascii="Times New Roman" w:hAnsi="Times New Roman"/>
        </w:rPr>
        <w:t xml:space="preserve"> our </w:t>
      </w:r>
      <w:r w:rsidR="00C8746C">
        <w:rPr>
          <w:rFonts w:ascii="Times New Roman" w:hAnsi="Times New Roman"/>
        </w:rPr>
        <w:t>a</w:t>
      </w:r>
      <w:r w:rsidRPr="475C9184">
        <w:rPr>
          <w:rFonts w:ascii="Times New Roman" w:hAnsi="Times New Roman"/>
        </w:rPr>
        <w:t xml:space="preserve">ntenna is working </w:t>
      </w:r>
      <w:r w:rsidRPr="46894CFC">
        <w:rPr>
          <w:rFonts w:ascii="Times New Roman" w:hAnsi="Times New Roman"/>
        </w:rPr>
        <w:t xml:space="preserve">and functioning as </w:t>
      </w:r>
      <w:r w:rsidRPr="3058530C">
        <w:rPr>
          <w:rFonts w:ascii="Times New Roman" w:hAnsi="Times New Roman"/>
        </w:rPr>
        <w:t>intended</w:t>
      </w:r>
      <w:r w:rsidR="12C0AE8B" w:rsidRPr="2898F5B1">
        <w:rPr>
          <w:rFonts w:ascii="Times New Roman" w:hAnsi="Times New Roman"/>
        </w:rPr>
        <w:t>,</w:t>
      </w:r>
      <w:r w:rsidRPr="53AA6913">
        <w:rPr>
          <w:rFonts w:ascii="Times New Roman" w:hAnsi="Times New Roman"/>
        </w:rPr>
        <w:t xml:space="preserve"> we </w:t>
      </w:r>
      <w:r w:rsidR="7CEB53DD" w:rsidRPr="58123EB4">
        <w:rPr>
          <w:rFonts w:ascii="Times New Roman" w:hAnsi="Times New Roman"/>
        </w:rPr>
        <w:t xml:space="preserve">plan on </w:t>
      </w:r>
      <w:r w:rsidR="7CEB53DD" w:rsidRPr="5B327D86">
        <w:rPr>
          <w:rFonts w:ascii="Times New Roman" w:hAnsi="Times New Roman"/>
        </w:rPr>
        <w:t>using</w:t>
      </w:r>
      <w:r w:rsidR="7CEB53DD" w:rsidRPr="03C308B6">
        <w:rPr>
          <w:rFonts w:ascii="Times New Roman" w:hAnsi="Times New Roman"/>
        </w:rPr>
        <w:t xml:space="preserve"> </w:t>
      </w:r>
      <w:r w:rsidR="009371B8">
        <w:rPr>
          <w:rFonts w:ascii="Times New Roman" w:hAnsi="Times New Roman"/>
        </w:rPr>
        <w:t>amiibo</w:t>
      </w:r>
      <w:r w:rsidR="7CEB53DD" w:rsidRPr="22D3BAD4">
        <w:rPr>
          <w:rFonts w:ascii="Times New Roman" w:hAnsi="Times New Roman"/>
        </w:rPr>
        <w:t xml:space="preserve"> </w:t>
      </w:r>
      <w:r w:rsidR="009F19C0">
        <w:rPr>
          <w:rFonts w:ascii="Times New Roman" w:hAnsi="Times New Roman"/>
        </w:rPr>
        <w:t>figurines</w:t>
      </w:r>
      <w:r w:rsidR="7CEB53DD" w:rsidRPr="22D3BAD4">
        <w:rPr>
          <w:rFonts w:ascii="Times New Roman" w:hAnsi="Times New Roman"/>
        </w:rPr>
        <w:t xml:space="preserve"> as</w:t>
      </w:r>
      <w:r w:rsidR="7CEB53DD" w:rsidRPr="4B15CDF7">
        <w:rPr>
          <w:rFonts w:ascii="Times New Roman" w:hAnsi="Times New Roman"/>
        </w:rPr>
        <w:t xml:space="preserve"> </w:t>
      </w:r>
      <w:r w:rsidR="560DFB04" w:rsidRPr="51392820">
        <w:rPr>
          <w:rFonts w:ascii="Times New Roman" w:hAnsi="Times New Roman"/>
        </w:rPr>
        <w:t xml:space="preserve">the basis </w:t>
      </w:r>
      <w:r w:rsidR="72352294" w:rsidRPr="5FAAC4B5">
        <w:rPr>
          <w:rFonts w:ascii="Times New Roman" w:hAnsi="Times New Roman"/>
        </w:rPr>
        <w:t>for</w:t>
      </w:r>
      <w:r w:rsidR="560DFB04" w:rsidRPr="51392820">
        <w:rPr>
          <w:rFonts w:ascii="Times New Roman" w:hAnsi="Times New Roman"/>
        </w:rPr>
        <w:t xml:space="preserve"> ensuring that our data communication is working. </w:t>
      </w:r>
      <w:r w:rsidR="009371B8">
        <w:rPr>
          <w:rFonts w:ascii="Times New Roman" w:hAnsi="Times New Roman"/>
        </w:rPr>
        <w:t>amiibo</w:t>
      </w:r>
      <w:r w:rsidR="560DFB04" w:rsidRPr="2E436AFD">
        <w:rPr>
          <w:rFonts w:ascii="Times New Roman" w:hAnsi="Times New Roman"/>
        </w:rPr>
        <w:t xml:space="preserve"> are little figures from </w:t>
      </w:r>
      <w:r w:rsidR="1D5A6752" w:rsidRPr="2E436AFD">
        <w:rPr>
          <w:rFonts w:ascii="Times New Roman" w:hAnsi="Times New Roman"/>
        </w:rPr>
        <w:t>Nintendo</w:t>
      </w:r>
      <w:r w:rsidR="560DFB04" w:rsidRPr="2E436AFD">
        <w:rPr>
          <w:rFonts w:ascii="Times New Roman" w:hAnsi="Times New Roman"/>
        </w:rPr>
        <w:t xml:space="preserve"> th</w:t>
      </w:r>
      <w:r w:rsidR="00905E95">
        <w:rPr>
          <w:rFonts w:ascii="Times New Roman" w:hAnsi="Times New Roman"/>
        </w:rPr>
        <w:t>at</w:t>
      </w:r>
      <w:r w:rsidR="560DFB04" w:rsidRPr="2E436AFD">
        <w:rPr>
          <w:rFonts w:ascii="Times New Roman" w:hAnsi="Times New Roman"/>
        </w:rPr>
        <w:t xml:space="preserve"> contain NFC chips i</w:t>
      </w:r>
      <w:r w:rsidR="2BBAFAE6" w:rsidRPr="2E436AFD">
        <w:rPr>
          <w:rFonts w:ascii="Times New Roman" w:hAnsi="Times New Roman"/>
        </w:rPr>
        <w:t>ns</w:t>
      </w:r>
      <w:r w:rsidR="560DFB04" w:rsidRPr="2E436AFD">
        <w:rPr>
          <w:rFonts w:ascii="Times New Roman" w:hAnsi="Times New Roman"/>
        </w:rPr>
        <w:t xml:space="preserve">ide </w:t>
      </w:r>
      <w:r w:rsidR="560DFB04" w:rsidRPr="58DA0049">
        <w:rPr>
          <w:rFonts w:ascii="Times New Roman" w:hAnsi="Times New Roman"/>
        </w:rPr>
        <w:t>the</w:t>
      </w:r>
      <w:r w:rsidR="560DFB04" w:rsidRPr="2E436AFD">
        <w:rPr>
          <w:rFonts w:ascii="Times New Roman" w:hAnsi="Times New Roman"/>
        </w:rPr>
        <w:t xml:space="preserve"> </w:t>
      </w:r>
      <w:r w:rsidR="7D621841" w:rsidRPr="2AAA4753">
        <w:rPr>
          <w:rFonts w:ascii="Times New Roman" w:hAnsi="Times New Roman"/>
        </w:rPr>
        <w:t xml:space="preserve">figures. These </w:t>
      </w:r>
      <w:r w:rsidR="7D621841" w:rsidRPr="78017CE4">
        <w:rPr>
          <w:rFonts w:ascii="Times New Roman" w:hAnsi="Times New Roman"/>
        </w:rPr>
        <w:t>chips</w:t>
      </w:r>
      <w:r w:rsidR="560DFB04" w:rsidRPr="5E4D924F">
        <w:rPr>
          <w:rFonts w:ascii="Times New Roman" w:hAnsi="Times New Roman"/>
        </w:rPr>
        <w:t xml:space="preserve"> </w:t>
      </w:r>
      <w:r w:rsidR="16DC7AAD" w:rsidRPr="7891C3B6">
        <w:rPr>
          <w:rFonts w:ascii="Times New Roman" w:hAnsi="Times New Roman"/>
        </w:rPr>
        <w:t xml:space="preserve">store tons of </w:t>
      </w:r>
      <w:r w:rsidR="16DC7AAD" w:rsidRPr="5DEA48FF">
        <w:rPr>
          <w:rFonts w:ascii="Times New Roman" w:hAnsi="Times New Roman"/>
        </w:rPr>
        <w:t xml:space="preserve">data </w:t>
      </w:r>
      <w:r w:rsidR="16DC7AAD" w:rsidRPr="3C8FC4C5">
        <w:rPr>
          <w:rFonts w:ascii="Times New Roman" w:hAnsi="Times New Roman"/>
        </w:rPr>
        <w:t xml:space="preserve">for multiple different </w:t>
      </w:r>
      <w:r w:rsidR="16DC7AAD" w:rsidRPr="04DF9B46">
        <w:rPr>
          <w:rFonts w:ascii="Times New Roman" w:hAnsi="Times New Roman"/>
        </w:rPr>
        <w:t>games</w:t>
      </w:r>
      <w:r w:rsidR="16DC7AAD" w:rsidRPr="455F0B6A">
        <w:rPr>
          <w:rFonts w:ascii="Times New Roman" w:hAnsi="Times New Roman"/>
        </w:rPr>
        <w:t xml:space="preserve"> </w:t>
      </w:r>
      <w:r w:rsidR="16DC7AAD" w:rsidRPr="2CC7B365">
        <w:rPr>
          <w:rFonts w:ascii="Times New Roman" w:hAnsi="Times New Roman"/>
        </w:rPr>
        <w:t xml:space="preserve">which makes them perfect candidates to see if our </w:t>
      </w:r>
      <w:r w:rsidR="00905E95">
        <w:rPr>
          <w:rFonts w:ascii="Times New Roman" w:hAnsi="Times New Roman"/>
        </w:rPr>
        <w:t>a</w:t>
      </w:r>
      <w:r w:rsidR="16DC7AAD" w:rsidRPr="2CC7B365">
        <w:rPr>
          <w:rFonts w:ascii="Times New Roman" w:hAnsi="Times New Roman"/>
        </w:rPr>
        <w:t xml:space="preserve">ntenna </w:t>
      </w:r>
      <w:proofErr w:type="gramStart"/>
      <w:r w:rsidR="311007BA" w:rsidRPr="2CC7B365">
        <w:rPr>
          <w:rFonts w:ascii="Times New Roman" w:hAnsi="Times New Roman"/>
        </w:rPr>
        <w:t>is</w:t>
      </w:r>
      <w:r w:rsidR="311007BA" w:rsidRPr="4B5E51B6">
        <w:rPr>
          <w:rFonts w:ascii="Times New Roman" w:hAnsi="Times New Roman"/>
        </w:rPr>
        <w:t xml:space="preserve"> </w:t>
      </w:r>
      <w:r w:rsidR="00905E95">
        <w:rPr>
          <w:rFonts w:ascii="Times New Roman" w:hAnsi="Times New Roman"/>
        </w:rPr>
        <w:t>able to</w:t>
      </w:r>
      <w:proofErr w:type="gramEnd"/>
      <w:r w:rsidR="311007BA" w:rsidRPr="4B5E51B6">
        <w:rPr>
          <w:rFonts w:ascii="Times New Roman" w:hAnsi="Times New Roman"/>
        </w:rPr>
        <w:t xml:space="preserve"> accurately </w:t>
      </w:r>
      <w:r w:rsidR="311007BA" w:rsidRPr="300C9D87">
        <w:rPr>
          <w:rFonts w:ascii="Times New Roman" w:hAnsi="Times New Roman"/>
        </w:rPr>
        <w:t>transfer</w:t>
      </w:r>
      <w:r w:rsidR="311007BA" w:rsidRPr="42FF9DC1">
        <w:rPr>
          <w:rFonts w:ascii="Times New Roman" w:hAnsi="Times New Roman"/>
        </w:rPr>
        <w:t xml:space="preserve"> data</w:t>
      </w:r>
      <w:r w:rsidR="00905E95">
        <w:rPr>
          <w:rFonts w:ascii="Times New Roman" w:hAnsi="Times New Roman"/>
        </w:rPr>
        <w:t xml:space="preserve"> at a fast rate</w:t>
      </w:r>
      <w:r w:rsidR="311007BA" w:rsidRPr="42FF9DC1">
        <w:rPr>
          <w:rFonts w:ascii="Times New Roman" w:hAnsi="Times New Roman"/>
        </w:rPr>
        <w:t xml:space="preserve">. </w:t>
      </w:r>
    </w:p>
    <w:p w14:paraId="6F447A6C" w14:textId="755EBD6D" w:rsidR="42FF9DC1" w:rsidRDefault="42FF9DC1" w:rsidP="42FF9DC1">
      <w:pPr>
        <w:spacing w:line="259" w:lineRule="auto"/>
        <w:jc w:val="center"/>
        <w:rPr>
          <w:rFonts w:ascii="Times New Roman" w:hAnsi="Times New Roman"/>
        </w:rPr>
      </w:pPr>
    </w:p>
    <w:p w14:paraId="44ABACAC" w14:textId="7E1299CD" w:rsidR="3E645197" w:rsidRPr="00920378" w:rsidRDefault="3E645197" w:rsidP="15947E32">
      <w:pPr>
        <w:spacing w:line="259" w:lineRule="auto"/>
        <w:jc w:val="center"/>
        <w:rPr>
          <w:rFonts w:ascii="Times New Roman" w:hAnsi="Times New Roman"/>
        </w:rPr>
      </w:pPr>
      <w:r w:rsidRPr="00920378">
        <w:rPr>
          <w:rFonts w:ascii="Times New Roman" w:hAnsi="Times New Roman"/>
          <w:noProof/>
        </w:rPr>
        <w:drawing>
          <wp:inline distT="0" distB="0" distL="0" distR="0" wp14:anchorId="4E576B28" wp14:editId="321B56F1">
            <wp:extent cx="4572000" cy="3048000"/>
            <wp:effectExtent l="0" t="0" r="0" b="0"/>
            <wp:docPr id="2072804195" name="Picture 207280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1C218D3C" w14:textId="455A34B5" w:rsidR="35D43644" w:rsidRPr="00920378" w:rsidRDefault="35D43644" w:rsidP="35D43644">
      <w:pPr>
        <w:spacing w:line="259" w:lineRule="auto"/>
        <w:jc w:val="center"/>
        <w:rPr>
          <w:rFonts w:ascii="Times New Roman" w:hAnsi="Times New Roman"/>
        </w:rPr>
      </w:pPr>
    </w:p>
    <w:p w14:paraId="32E98527" w14:textId="623FA618" w:rsidR="07139F04" w:rsidRPr="00920378" w:rsidRDefault="07139F04" w:rsidP="07139F04">
      <w:pPr>
        <w:spacing w:line="259" w:lineRule="auto"/>
        <w:jc w:val="center"/>
        <w:rPr>
          <w:rFonts w:ascii="Times New Roman" w:hAnsi="Times New Roman"/>
        </w:rPr>
      </w:pPr>
    </w:p>
    <w:p w14:paraId="235BDC0C" w14:textId="2555541E" w:rsidR="07139F04" w:rsidRPr="00920378" w:rsidRDefault="07139F04" w:rsidP="07139F04">
      <w:pPr>
        <w:spacing w:line="259" w:lineRule="auto"/>
        <w:jc w:val="center"/>
        <w:rPr>
          <w:rFonts w:ascii="Times New Roman" w:hAnsi="Times New Roman"/>
        </w:rPr>
      </w:pPr>
    </w:p>
    <w:p w14:paraId="4BF5801A" w14:textId="2EFC2377" w:rsidR="07139F04" w:rsidRPr="00920378" w:rsidRDefault="07139F04" w:rsidP="07139F04">
      <w:pPr>
        <w:spacing w:line="259" w:lineRule="auto"/>
        <w:jc w:val="center"/>
        <w:rPr>
          <w:rFonts w:ascii="Times New Roman" w:hAnsi="Times New Roman"/>
        </w:rPr>
      </w:pPr>
    </w:p>
    <w:p w14:paraId="50581703" w14:textId="0F19DE8B" w:rsidR="27376295" w:rsidRDefault="27376295" w:rsidP="27376295">
      <w:pPr>
        <w:spacing w:line="259" w:lineRule="auto"/>
        <w:jc w:val="center"/>
        <w:rPr>
          <w:rFonts w:ascii="Times New Roman" w:hAnsi="Times New Roman"/>
          <w:b/>
          <w:bCs/>
        </w:rPr>
      </w:pPr>
    </w:p>
    <w:p w14:paraId="452DC2EC" w14:textId="77777777" w:rsidR="002C5932" w:rsidRDefault="002C5932" w:rsidP="27376295">
      <w:pPr>
        <w:spacing w:line="259" w:lineRule="auto"/>
        <w:jc w:val="center"/>
        <w:rPr>
          <w:rFonts w:ascii="Times New Roman" w:hAnsi="Times New Roman"/>
          <w:b/>
          <w:bCs/>
        </w:rPr>
      </w:pPr>
    </w:p>
    <w:p w14:paraId="0C077E93" w14:textId="77777777" w:rsidR="002C5932" w:rsidRDefault="002C5932" w:rsidP="00A43E44">
      <w:pPr>
        <w:spacing w:line="259" w:lineRule="auto"/>
        <w:rPr>
          <w:rFonts w:ascii="Times New Roman" w:hAnsi="Times New Roman"/>
          <w:b/>
          <w:bCs/>
        </w:rPr>
      </w:pPr>
    </w:p>
    <w:p w14:paraId="0398C860" w14:textId="4F3101CC" w:rsidR="35E09D22" w:rsidRPr="009A5C19" w:rsidRDefault="35E09D22" w:rsidP="20C6BF50">
      <w:pPr>
        <w:spacing w:line="259" w:lineRule="auto"/>
        <w:jc w:val="center"/>
        <w:rPr>
          <w:rFonts w:ascii="Times New Roman" w:hAnsi="Times New Roman"/>
          <w:b/>
          <w:sz w:val="32"/>
          <w:szCs w:val="32"/>
          <w:u w:val="single"/>
        </w:rPr>
      </w:pPr>
      <w:r w:rsidRPr="009A5C19">
        <w:rPr>
          <w:rFonts w:ascii="Times New Roman" w:hAnsi="Times New Roman"/>
          <w:b/>
          <w:sz w:val="32"/>
          <w:szCs w:val="32"/>
          <w:u w:val="single"/>
        </w:rPr>
        <w:t>Table of Contents</w:t>
      </w:r>
    </w:p>
    <w:p w14:paraId="1DBD537A" w14:textId="77777777" w:rsidR="009A5C19" w:rsidRPr="009A5C19" w:rsidRDefault="009A5C19" w:rsidP="009A5C19">
      <w:pPr>
        <w:jc w:val="center"/>
        <w:rPr>
          <w:rFonts w:ascii="Times New Roman" w:hAnsi="Times New Roman"/>
          <w:b/>
          <w:bCs/>
          <w:u w:val="single"/>
        </w:rPr>
      </w:pPr>
    </w:p>
    <w:p w14:paraId="1EA9E431" w14:textId="2F6584C1" w:rsidR="00A43E44" w:rsidRPr="00920378" w:rsidRDefault="00A43E44" w:rsidP="00920378">
      <w:pPr>
        <w:spacing w:line="480" w:lineRule="auto"/>
        <w:jc w:val="center"/>
        <w:rPr>
          <w:rFonts w:ascii="Times New Roman" w:hAnsi="Times New Roman"/>
        </w:rPr>
      </w:pPr>
      <w:r w:rsidRPr="00920378">
        <w:rPr>
          <w:rFonts w:ascii="Times New Roman" w:hAnsi="Times New Roman"/>
        </w:rPr>
        <w:t>Page 03 – Design Problems and Objectives</w:t>
      </w:r>
    </w:p>
    <w:p w14:paraId="76D66685" w14:textId="79237CCA"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0000F8" w:rsidRPr="00920378">
        <w:rPr>
          <w:rFonts w:ascii="Times New Roman" w:hAnsi="Times New Roman"/>
        </w:rPr>
        <w:t>04</w:t>
      </w:r>
      <w:r w:rsidRPr="00920378">
        <w:rPr>
          <w:rFonts w:ascii="Times New Roman" w:hAnsi="Times New Roman"/>
        </w:rPr>
        <w:t xml:space="preserve"> – Detailed Design Documentation</w:t>
      </w:r>
    </w:p>
    <w:p w14:paraId="4B175578" w14:textId="4F70A8D4"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46486B" w:rsidRPr="00920378">
        <w:rPr>
          <w:rFonts w:ascii="Times New Roman" w:hAnsi="Times New Roman"/>
        </w:rPr>
        <w:t xml:space="preserve">16 </w:t>
      </w:r>
      <w:r w:rsidR="0003410F">
        <w:rPr>
          <w:rFonts w:ascii="Times New Roman" w:hAnsi="Times New Roman"/>
        </w:rPr>
        <w:t>–</w:t>
      </w:r>
      <w:r w:rsidR="0046486B" w:rsidRPr="00920378">
        <w:rPr>
          <w:rFonts w:ascii="Times New Roman" w:hAnsi="Times New Roman"/>
        </w:rPr>
        <w:t xml:space="preserve"> Laboratory </w:t>
      </w:r>
      <w:r w:rsidR="008D4E7E" w:rsidRPr="00920378">
        <w:rPr>
          <w:rFonts w:ascii="Times New Roman" w:hAnsi="Times New Roman"/>
        </w:rPr>
        <w:t>T</w:t>
      </w:r>
      <w:r w:rsidR="0046486B" w:rsidRPr="00920378">
        <w:rPr>
          <w:rFonts w:ascii="Times New Roman" w:hAnsi="Times New Roman"/>
        </w:rPr>
        <w:t xml:space="preserve">est </w:t>
      </w:r>
      <w:r w:rsidR="008D4E7E" w:rsidRPr="00920378">
        <w:rPr>
          <w:rFonts w:ascii="Times New Roman" w:hAnsi="Times New Roman"/>
        </w:rPr>
        <w:t>P</w:t>
      </w:r>
      <w:r w:rsidR="0046486B" w:rsidRPr="00920378">
        <w:rPr>
          <w:rFonts w:ascii="Times New Roman" w:hAnsi="Times New Roman"/>
        </w:rPr>
        <w:t xml:space="preserve">lans and </w:t>
      </w:r>
      <w:r w:rsidR="008D4E7E" w:rsidRPr="00920378">
        <w:rPr>
          <w:rFonts w:ascii="Times New Roman" w:hAnsi="Times New Roman"/>
        </w:rPr>
        <w:t>R</w:t>
      </w:r>
      <w:r w:rsidR="0046486B" w:rsidRPr="00920378">
        <w:rPr>
          <w:rFonts w:ascii="Times New Roman" w:hAnsi="Times New Roman"/>
        </w:rPr>
        <w:t>esults</w:t>
      </w:r>
    </w:p>
    <w:p w14:paraId="5936B947" w14:textId="5D9FEFE3"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8D4E7E" w:rsidRPr="00920378">
        <w:rPr>
          <w:rFonts w:ascii="Times New Roman" w:hAnsi="Times New Roman"/>
        </w:rPr>
        <w:t>17 – Bill of Materials</w:t>
      </w:r>
    </w:p>
    <w:p w14:paraId="236ECD15" w14:textId="098C217C"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8D4E7E" w:rsidRPr="00920378">
        <w:rPr>
          <w:rFonts w:ascii="Times New Roman" w:hAnsi="Times New Roman"/>
        </w:rPr>
        <w:t>18 – Gantt Chart</w:t>
      </w:r>
    </w:p>
    <w:p w14:paraId="6CBE74DE" w14:textId="55E90A5C"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8D4E7E" w:rsidRPr="00920378">
        <w:rPr>
          <w:rFonts w:ascii="Times New Roman" w:hAnsi="Times New Roman"/>
        </w:rPr>
        <w:t>19 – Ethical Considerations</w:t>
      </w:r>
    </w:p>
    <w:p w14:paraId="7D63393A" w14:textId="76E98471"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E7546F" w:rsidRPr="00920378">
        <w:rPr>
          <w:rFonts w:ascii="Times New Roman" w:hAnsi="Times New Roman"/>
        </w:rPr>
        <w:t>20 – Safety</w:t>
      </w:r>
    </w:p>
    <w:p w14:paraId="62A5E07D" w14:textId="0D38441C"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E7546F" w:rsidRPr="00920378">
        <w:rPr>
          <w:rFonts w:ascii="Times New Roman" w:hAnsi="Times New Roman"/>
        </w:rPr>
        <w:t>21 - Conclusion</w:t>
      </w:r>
    </w:p>
    <w:p w14:paraId="10A20BF5" w14:textId="571CD55D"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E7546F" w:rsidRPr="00920378">
        <w:rPr>
          <w:rFonts w:ascii="Times New Roman" w:hAnsi="Times New Roman"/>
        </w:rPr>
        <w:t>22 – Acknowledgements</w:t>
      </w:r>
    </w:p>
    <w:p w14:paraId="33B162BD" w14:textId="08322A1A" w:rsidR="00A43E44" w:rsidRPr="00920378" w:rsidRDefault="00A43E44" w:rsidP="00920378">
      <w:pPr>
        <w:spacing w:line="480" w:lineRule="auto"/>
        <w:jc w:val="center"/>
        <w:rPr>
          <w:rFonts w:ascii="Times New Roman" w:hAnsi="Times New Roman"/>
        </w:rPr>
      </w:pPr>
      <w:r w:rsidRPr="00920378">
        <w:rPr>
          <w:rFonts w:ascii="Times New Roman" w:hAnsi="Times New Roman"/>
        </w:rPr>
        <w:t xml:space="preserve">Page </w:t>
      </w:r>
      <w:r w:rsidR="00E7546F" w:rsidRPr="00920378">
        <w:rPr>
          <w:rFonts w:ascii="Times New Roman" w:hAnsi="Times New Roman"/>
        </w:rPr>
        <w:t>23 – References</w:t>
      </w:r>
    </w:p>
    <w:p w14:paraId="5A867DC9" w14:textId="0C3AE7EE" w:rsidR="009A5C19" w:rsidRPr="009A5C19" w:rsidRDefault="00E7546F" w:rsidP="00920378">
      <w:pPr>
        <w:spacing w:line="480" w:lineRule="auto"/>
        <w:jc w:val="center"/>
        <w:rPr>
          <w:rFonts w:ascii="Times New Roman" w:hAnsi="Times New Roman"/>
          <w:b/>
          <w:bCs/>
          <w:u w:val="single"/>
        </w:rPr>
      </w:pPr>
      <w:r w:rsidRPr="00920378">
        <w:rPr>
          <w:rFonts w:ascii="Times New Roman" w:hAnsi="Times New Roman"/>
        </w:rPr>
        <w:t>Page 25 – Appendices</w:t>
      </w:r>
    </w:p>
    <w:p w14:paraId="437F47ED" w14:textId="77777777" w:rsidR="00A43E44" w:rsidRPr="00920378" w:rsidRDefault="00A43E44" w:rsidP="00635AD5">
      <w:pPr>
        <w:rPr>
          <w:rFonts w:ascii="Times New Roman" w:hAnsi="Times New Roman"/>
          <w:b/>
          <w:bCs/>
        </w:rPr>
      </w:pPr>
    </w:p>
    <w:p w14:paraId="6E9BDC85" w14:textId="121179EE" w:rsidR="174EDE5D" w:rsidRDefault="00635AD5" w:rsidP="00635AD5">
      <w:pPr>
        <w:rPr>
          <w:rFonts w:ascii="Times New Roman" w:hAnsi="Times New Roman"/>
          <w:b/>
          <w:bCs/>
        </w:rPr>
      </w:pPr>
      <w:r w:rsidRPr="672CE5D6">
        <w:rPr>
          <w:rFonts w:ascii="Times New Roman" w:hAnsi="Times New Roman"/>
          <w:b/>
          <w:bCs/>
        </w:rPr>
        <w:br w:type="page"/>
      </w:r>
    </w:p>
    <w:p w14:paraId="5EF07083" w14:textId="2C39055F" w:rsidR="35E09D22" w:rsidRDefault="35E09D22" w:rsidP="09EFBBC3">
      <w:pPr>
        <w:jc w:val="center"/>
        <w:rPr>
          <w:rFonts w:ascii="Times New Roman" w:hAnsi="Times New Roman"/>
          <w:b/>
        </w:rPr>
      </w:pPr>
      <w:r w:rsidRPr="174EDE5D">
        <w:rPr>
          <w:rFonts w:ascii="Times New Roman" w:hAnsi="Times New Roman"/>
          <w:b/>
          <w:bCs/>
        </w:rPr>
        <w:lastRenderedPageBreak/>
        <w:t xml:space="preserve">Design </w:t>
      </w:r>
      <w:r w:rsidR="007F74D9">
        <w:rPr>
          <w:rFonts w:ascii="Times New Roman" w:hAnsi="Times New Roman"/>
          <w:b/>
          <w:bCs/>
        </w:rPr>
        <w:t>P</w:t>
      </w:r>
      <w:r w:rsidRPr="00920378">
        <w:rPr>
          <w:rFonts w:ascii="Times New Roman" w:hAnsi="Times New Roman"/>
          <w:b/>
          <w:bCs/>
        </w:rPr>
        <w:t>roblem</w:t>
      </w:r>
      <w:r w:rsidR="00A43E44" w:rsidRPr="00920378">
        <w:rPr>
          <w:rFonts w:ascii="Times New Roman" w:hAnsi="Times New Roman"/>
          <w:b/>
          <w:bCs/>
        </w:rPr>
        <w:t>s</w:t>
      </w:r>
      <w:r w:rsidRPr="174EDE5D">
        <w:rPr>
          <w:rFonts w:ascii="Times New Roman" w:hAnsi="Times New Roman"/>
          <w:b/>
          <w:bCs/>
        </w:rPr>
        <w:t xml:space="preserve"> and </w:t>
      </w:r>
      <w:r w:rsidR="007F74D9">
        <w:rPr>
          <w:rFonts w:ascii="Times New Roman" w:hAnsi="Times New Roman"/>
          <w:b/>
          <w:bCs/>
        </w:rPr>
        <w:t>O</w:t>
      </w:r>
      <w:r w:rsidRPr="174EDE5D">
        <w:rPr>
          <w:rFonts w:ascii="Times New Roman" w:hAnsi="Times New Roman"/>
          <w:b/>
          <w:bCs/>
        </w:rPr>
        <w:t>bjectives</w:t>
      </w:r>
    </w:p>
    <w:p w14:paraId="662B6E70" w14:textId="77777777" w:rsidR="007F74D9" w:rsidRDefault="007F74D9" w:rsidP="09EFBBC3">
      <w:pPr>
        <w:jc w:val="center"/>
        <w:rPr>
          <w:rFonts w:ascii="Times New Roman" w:hAnsi="Times New Roman"/>
          <w:b/>
        </w:rPr>
      </w:pPr>
    </w:p>
    <w:p w14:paraId="2DC7DB27" w14:textId="3B8219E9" w:rsidR="00A50841" w:rsidRDefault="00473F4C" w:rsidP="00A50841">
      <w:pPr>
        <w:rPr>
          <w:rFonts w:ascii="Times New Roman" w:hAnsi="Times New Roman"/>
        </w:rPr>
      </w:pPr>
      <w:r>
        <w:rPr>
          <w:rFonts w:ascii="Times New Roman" w:hAnsi="Times New Roman"/>
        </w:rPr>
        <w:t>O</w:t>
      </w:r>
      <w:r w:rsidR="00600450">
        <w:rPr>
          <w:rFonts w:ascii="Times New Roman" w:hAnsi="Times New Roman"/>
        </w:rPr>
        <w:t xml:space="preserve">ur goal for the PCB design element of this project is to create a </w:t>
      </w:r>
      <w:r w:rsidR="00677A11">
        <w:rPr>
          <w:rFonts w:ascii="Times New Roman" w:hAnsi="Times New Roman"/>
        </w:rPr>
        <w:t>custom PCB with an integrated</w:t>
      </w:r>
      <w:r w:rsidR="00600450">
        <w:rPr>
          <w:rFonts w:ascii="Times New Roman" w:hAnsi="Times New Roman"/>
        </w:rPr>
        <w:t xml:space="preserve"> NFC </w:t>
      </w:r>
      <w:r w:rsidR="00677A11">
        <w:rPr>
          <w:rFonts w:ascii="Times New Roman" w:hAnsi="Times New Roman"/>
        </w:rPr>
        <w:t>a</w:t>
      </w:r>
      <w:r w:rsidR="00600450">
        <w:rPr>
          <w:rFonts w:ascii="Times New Roman" w:hAnsi="Times New Roman"/>
        </w:rPr>
        <w:t>ntenna</w:t>
      </w:r>
      <w:r w:rsidR="00677A11">
        <w:rPr>
          <w:rFonts w:ascii="Times New Roman" w:hAnsi="Times New Roman"/>
        </w:rPr>
        <w:t xml:space="preserve"> </w:t>
      </w:r>
      <w:r w:rsidR="000F3B9B">
        <w:rPr>
          <w:rFonts w:ascii="Times New Roman" w:hAnsi="Times New Roman"/>
        </w:rPr>
        <w:t xml:space="preserve">that </w:t>
      </w:r>
      <w:r w:rsidR="008321C7">
        <w:rPr>
          <w:rFonts w:ascii="Times New Roman" w:hAnsi="Times New Roman"/>
        </w:rPr>
        <w:t>is capable of longer</w:t>
      </w:r>
      <w:r w:rsidR="003D2497">
        <w:rPr>
          <w:rFonts w:ascii="Times New Roman" w:hAnsi="Times New Roman"/>
        </w:rPr>
        <w:t>-</w:t>
      </w:r>
      <w:r w:rsidR="00582F54">
        <w:rPr>
          <w:rFonts w:ascii="Times New Roman" w:hAnsi="Times New Roman"/>
        </w:rPr>
        <w:t>than-average</w:t>
      </w:r>
      <w:r w:rsidR="003D2497">
        <w:rPr>
          <w:rFonts w:ascii="Times New Roman" w:hAnsi="Times New Roman"/>
        </w:rPr>
        <w:t>-</w:t>
      </w:r>
      <w:r w:rsidR="008321C7">
        <w:rPr>
          <w:rFonts w:ascii="Times New Roman" w:hAnsi="Times New Roman"/>
        </w:rPr>
        <w:t>range data transfer</w:t>
      </w:r>
      <w:r w:rsidR="00F44FD8">
        <w:rPr>
          <w:rFonts w:ascii="Times New Roman" w:hAnsi="Times New Roman"/>
        </w:rPr>
        <w:t xml:space="preserve"> and interface it with power modularity</w:t>
      </w:r>
      <w:r w:rsidR="00600450">
        <w:rPr>
          <w:rFonts w:ascii="Times New Roman" w:hAnsi="Times New Roman"/>
        </w:rPr>
        <w:t>. O</w:t>
      </w:r>
      <w:r w:rsidR="00A4619F">
        <w:rPr>
          <w:rFonts w:ascii="Times New Roman" w:hAnsi="Times New Roman"/>
        </w:rPr>
        <w:t xml:space="preserve">ur NFC readers will interface with a </w:t>
      </w:r>
      <w:r w:rsidR="006216C6">
        <w:rPr>
          <w:rFonts w:ascii="Times New Roman" w:hAnsi="Times New Roman"/>
        </w:rPr>
        <w:t xml:space="preserve">ATMega2560 </w:t>
      </w:r>
      <w:r w:rsidR="00411500">
        <w:rPr>
          <w:rFonts w:ascii="Times New Roman" w:hAnsi="Times New Roman"/>
        </w:rPr>
        <w:t xml:space="preserve">microprocessor, </w:t>
      </w:r>
      <w:r w:rsidR="00486E33">
        <w:rPr>
          <w:rFonts w:ascii="Times New Roman" w:hAnsi="Times New Roman"/>
        </w:rPr>
        <w:t xml:space="preserve">common cathode multicolored LED lights, </w:t>
      </w:r>
      <w:r w:rsidR="00ED08EE">
        <w:rPr>
          <w:rFonts w:ascii="Times New Roman" w:hAnsi="Times New Roman"/>
        </w:rPr>
        <w:t xml:space="preserve">power supply, </w:t>
      </w:r>
      <w:r w:rsidR="00066B10">
        <w:rPr>
          <w:rFonts w:ascii="Times New Roman" w:hAnsi="Times New Roman"/>
        </w:rPr>
        <w:t xml:space="preserve">and </w:t>
      </w:r>
      <w:r w:rsidR="00173CE1">
        <w:rPr>
          <w:rFonts w:ascii="Times New Roman" w:hAnsi="Times New Roman"/>
        </w:rPr>
        <w:t xml:space="preserve">power </w:t>
      </w:r>
      <w:r w:rsidR="0016126A">
        <w:rPr>
          <w:rFonts w:ascii="Times New Roman" w:hAnsi="Times New Roman"/>
        </w:rPr>
        <w:t>transfer nodes</w:t>
      </w:r>
      <w:r w:rsidR="00066B10">
        <w:rPr>
          <w:rFonts w:ascii="Times New Roman" w:hAnsi="Times New Roman"/>
        </w:rPr>
        <w:t>.</w:t>
      </w:r>
      <w:r w:rsidR="00397BA4">
        <w:rPr>
          <w:rFonts w:ascii="Times New Roman" w:hAnsi="Times New Roman"/>
        </w:rPr>
        <w:t xml:space="preserve"> </w:t>
      </w:r>
      <w:r w:rsidR="001D7512">
        <w:rPr>
          <w:rFonts w:ascii="Times New Roman" w:hAnsi="Times New Roman"/>
        </w:rPr>
        <w:t xml:space="preserve">All these elements, combined with a custom 3D printed exterior, </w:t>
      </w:r>
      <w:r w:rsidR="00C6225B">
        <w:rPr>
          <w:rFonts w:ascii="Times New Roman" w:hAnsi="Times New Roman"/>
        </w:rPr>
        <w:t>will</w:t>
      </w:r>
      <w:r w:rsidR="001D7512">
        <w:rPr>
          <w:rFonts w:ascii="Times New Roman" w:hAnsi="Times New Roman"/>
        </w:rPr>
        <w:t xml:space="preserve"> come </w:t>
      </w:r>
      <w:proofErr w:type="gramStart"/>
      <w:r w:rsidR="001D7512">
        <w:rPr>
          <w:rFonts w:ascii="Times New Roman" w:hAnsi="Times New Roman"/>
        </w:rPr>
        <w:t>together</w:t>
      </w:r>
      <w:proofErr w:type="gramEnd"/>
      <w:r w:rsidR="001D7512">
        <w:rPr>
          <w:rFonts w:ascii="Times New Roman" w:hAnsi="Times New Roman"/>
        </w:rPr>
        <w:t xml:space="preserve"> and </w:t>
      </w:r>
      <w:r w:rsidR="00D97DDD">
        <w:rPr>
          <w:rFonts w:ascii="Times New Roman" w:hAnsi="Times New Roman"/>
        </w:rPr>
        <w:t xml:space="preserve">create a </w:t>
      </w:r>
      <w:r w:rsidR="00C6225B">
        <w:rPr>
          <w:rFonts w:ascii="Times New Roman" w:hAnsi="Times New Roman"/>
        </w:rPr>
        <w:t>display</w:t>
      </w:r>
      <w:r w:rsidR="00D97DDD">
        <w:rPr>
          <w:rFonts w:ascii="Times New Roman" w:hAnsi="Times New Roman"/>
        </w:rPr>
        <w:t xml:space="preserve"> shelf that scans </w:t>
      </w:r>
      <w:r w:rsidR="00B34894">
        <w:rPr>
          <w:rFonts w:ascii="Times New Roman" w:hAnsi="Times New Roman"/>
        </w:rPr>
        <w:t>NFC based collectable figurines</w:t>
      </w:r>
      <w:r w:rsidR="00BF0E5D">
        <w:rPr>
          <w:rFonts w:ascii="Times New Roman" w:hAnsi="Times New Roman"/>
        </w:rPr>
        <w:t xml:space="preserve"> and changes the colors of the LED lights accordingly.</w:t>
      </w:r>
      <w:r w:rsidR="00B463A8">
        <w:rPr>
          <w:rFonts w:ascii="Times New Roman" w:hAnsi="Times New Roman"/>
        </w:rPr>
        <w:t xml:space="preserve"> This will require </w:t>
      </w:r>
      <w:r w:rsidR="001A32C9">
        <w:rPr>
          <w:rFonts w:ascii="Times New Roman" w:hAnsi="Times New Roman"/>
        </w:rPr>
        <w:t>multiple iterations of custom PCBs, custom programming</w:t>
      </w:r>
      <w:r w:rsidR="00C6225B">
        <w:rPr>
          <w:rFonts w:ascii="Times New Roman" w:hAnsi="Times New Roman"/>
        </w:rPr>
        <w:t xml:space="preserve">, and </w:t>
      </w:r>
      <w:r w:rsidR="004A401A">
        <w:rPr>
          <w:rFonts w:ascii="Times New Roman" w:hAnsi="Times New Roman"/>
        </w:rPr>
        <w:t>many iterations of 3D modeling work</w:t>
      </w:r>
      <w:r w:rsidR="00310261">
        <w:rPr>
          <w:rFonts w:ascii="Times New Roman" w:hAnsi="Times New Roman"/>
        </w:rPr>
        <w:t>.</w:t>
      </w:r>
    </w:p>
    <w:p w14:paraId="42967023" w14:textId="7F2CD2B6" w:rsidR="00310261" w:rsidRDefault="00310261" w:rsidP="00A50841">
      <w:pPr>
        <w:rPr>
          <w:rFonts w:ascii="Times New Roman" w:hAnsi="Times New Roman"/>
        </w:rPr>
      </w:pPr>
    </w:p>
    <w:p w14:paraId="4CB0F373" w14:textId="0649795A" w:rsidR="00310261" w:rsidRDefault="00310261" w:rsidP="00A50841">
      <w:pPr>
        <w:rPr>
          <w:rFonts w:ascii="Times New Roman" w:hAnsi="Times New Roman"/>
        </w:rPr>
      </w:pPr>
      <w:r>
        <w:rPr>
          <w:rFonts w:ascii="Times New Roman" w:hAnsi="Times New Roman"/>
        </w:rPr>
        <w:t xml:space="preserve">The NFC based collectable figures we are </w:t>
      </w:r>
      <w:r w:rsidR="00E2204A">
        <w:rPr>
          <w:rFonts w:ascii="Times New Roman" w:hAnsi="Times New Roman"/>
        </w:rPr>
        <w:t xml:space="preserve">using </w:t>
      </w:r>
      <w:r>
        <w:rPr>
          <w:rFonts w:ascii="Times New Roman" w:hAnsi="Times New Roman"/>
        </w:rPr>
        <w:t xml:space="preserve">are Nintendo’s </w:t>
      </w:r>
      <w:r w:rsidR="009371B8">
        <w:rPr>
          <w:rFonts w:ascii="Times New Roman" w:hAnsi="Times New Roman"/>
        </w:rPr>
        <w:t>amiibo</w:t>
      </w:r>
      <w:r>
        <w:rPr>
          <w:rFonts w:ascii="Times New Roman" w:hAnsi="Times New Roman"/>
        </w:rPr>
        <w:t xml:space="preserve">. </w:t>
      </w:r>
      <w:r w:rsidR="00012E63">
        <w:rPr>
          <w:rFonts w:ascii="Times New Roman" w:hAnsi="Times New Roman"/>
        </w:rPr>
        <w:t xml:space="preserve">Our reasoning behind using </w:t>
      </w:r>
      <w:r w:rsidR="009371B8">
        <w:rPr>
          <w:rFonts w:ascii="Times New Roman" w:hAnsi="Times New Roman"/>
        </w:rPr>
        <w:t>amiibo</w:t>
      </w:r>
      <w:r w:rsidR="00750332">
        <w:rPr>
          <w:rFonts w:ascii="Times New Roman" w:hAnsi="Times New Roman"/>
        </w:rPr>
        <w:t xml:space="preserve"> </w:t>
      </w:r>
      <w:r w:rsidR="00012E63">
        <w:rPr>
          <w:rFonts w:ascii="Times New Roman" w:hAnsi="Times New Roman"/>
        </w:rPr>
        <w:t>is because we d</w:t>
      </w:r>
      <w:r w:rsidR="00140516">
        <w:rPr>
          <w:rFonts w:ascii="Times New Roman" w:hAnsi="Times New Roman"/>
        </w:rPr>
        <w:t>on</w:t>
      </w:r>
      <w:r w:rsidR="00012E63">
        <w:rPr>
          <w:rFonts w:ascii="Times New Roman" w:hAnsi="Times New Roman"/>
        </w:rPr>
        <w:t xml:space="preserve">’t want </w:t>
      </w:r>
      <w:r w:rsidR="007852D8">
        <w:rPr>
          <w:rFonts w:ascii="Times New Roman" w:hAnsi="Times New Roman"/>
        </w:rPr>
        <w:t>to</w:t>
      </w:r>
      <w:r w:rsidR="002F3312">
        <w:rPr>
          <w:rFonts w:ascii="Times New Roman" w:hAnsi="Times New Roman"/>
        </w:rPr>
        <w:t xml:space="preserve"> </w:t>
      </w:r>
      <w:r w:rsidR="00140516">
        <w:rPr>
          <w:rFonts w:ascii="Times New Roman" w:hAnsi="Times New Roman"/>
        </w:rPr>
        <w:t>enable</w:t>
      </w:r>
      <w:r w:rsidR="002F3312">
        <w:rPr>
          <w:rFonts w:ascii="Times New Roman" w:hAnsi="Times New Roman"/>
        </w:rPr>
        <w:t xml:space="preserve"> the </w:t>
      </w:r>
      <w:r w:rsidR="00C21F88">
        <w:rPr>
          <w:rFonts w:ascii="Times New Roman" w:hAnsi="Times New Roman"/>
        </w:rPr>
        <w:t>ability</w:t>
      </w:r>
      <w:r w:rsidR="002F3312">
        <w:rPr>
          <w:rFonts w:ascii="Times New Roman" w:hAnsi="Times New Roman"/>
        </w:rPr>
        <w:t xml:space="preserve"> to collect </w:t>
      </w:r>
      <w:r w:rsidR="00C21F88">
        <w:rPr>
          <w:rFonts w:ascii="Times New Roman" w:hAnsi="Times New Roman"/>
        </w:rPr>
        <w:t>private or secure</w:t>
      </w:r>
      <w:r w:rsidR="002F3312">
        <w:rPr>
          <w:rFonts w:ascii="Times New Roman" w:hAnsi="Times New Roman"/>
        </w:rPr>
        <w:t xml:space="preserve"> data from other NFC chips</w:t>
      </w:r>
      <w:r w:rsidR="00A76622">
        <w:rPr>
          <w:rFonts w:ascii="Times New Roman" w:hAnsi="Times New Roman"/>
        </w:rPr>
        <w:t xml:space="preserve">, </w:t>
      </w:r>
      <w:r w:rsidR="002F3312">
        <w:rPr>
          <w:rFonts w:ascii="Times New Roman" w:hAnsi="Times New Roman"/>
        </w:rPr>
        <w:t xml:space="preserve">such as </w:t>
      </w:r>
      <w:r w:rsidR="00EB4474">
        <w:rPr>
          <w:rFonts w:ascii="Times New Roman" w:hAnsi="Times New Roman"/>
        </w:rPr>
        <w:t>credit cards</w:t>
      </w:r>
      <w:r w:rsidR="00D90A4E">
        <w:rPr>
          <w:rFonts w:ascii="Times New Roman" w:hAnsi="Times New Roman"/>
        </w:rPr>
        <w:t>,</w:t>
      </w:r>
      <w:r w:rsidR="00E2204A">
        <w:rPr>
          <w:rFonts w:ascii="Times New Roman" w:hAnsi="Times New Roman"/>
        </w:rPr>
        <w:t xml:space="preserve"> </w:t>
      </w:r>
      <w:r w:rsidR="00A76622">
        <w:rPr>
          <w:rFonts w:ascii="Times New Roman" w:hAnsi="Times New Roman"/>
        </w:rPr>
        <w:t xml:space="preserve">key fobs, and </w:t>
      </w:r>
      <w:r w:rsidR="003A0E1A">
        <w:rPr>
          <w:rFonts w:ascii="Times New Roman" w:hAnsi="Times New Roman"/>
        </w:rPr>
        <w:t xml:space="preserve">security devices. </w:t>
      </w:r>
      <w:r>
        <w:rPr>
          <w:rFonts w:ascii="Times New Roman" w:hAnsi="Times New Roman"/>
        </w:rPr>
        <w:t>The</w:t>
      </w:r>
      <w:r w:rsidR="003A0E1A">
        <w:rPr>
          <w:rFonts w:ascii="Times New Roman" w:hAnsi="Times New Roman"/>
        </w:rPr>
        <w:t xml:space="preserve"> </w:t>
      </w:r>
      <w:r w:rsidR="009371B8">
        <w:rPr>
          <w:rFonts w:ascii="Times New Roman" w:hAnsi="Times New Roman"/>
        </w:rPr>
        <w:t>amiibo</w:t>
      </w:r>
      <w:r>
        <w:rPr>
          <w:rFonts w:ascii="Times New Roman" w:hAnsi="Times New Roman"/>
        </w:rPr>
        <w:t xml:space="preserve"> figurines </w:t>
      </w:r>
      <w:r w:rsidR="003A0E1A">
        <w:rPr>
          <w:rFonts w:ascii="Times New Roman" w:hAnsi="Times New Roman"/>
        </w:rPr>
        <w:t>feature</w:t>
      </w:r>
      <w:r>
        <w:rPr>
          <w:rFonts w:ascii="Times New Roman" w:hAnsi="Times New Roman"/>
        </w:rPr>
        <w:t xml:space="preserve"> </w:t>
      </w:r>
      <w:r w:rsidR="00DC54B8">
        <w:rPr>
          <w:rFonts w:ascii="Times New Roman" w:hAnsi="Times New Roman"/>
        </w:rPr>
        <w:t xml:space="preserve">an NTAG215 </w:t>
      </w:r>
      <w:r w:rsidR="00E0726B">
        <w:rPr>
          <w:rFonts w:ascii="Times New Roman" w:hAnsi="Times New Roman"/>
        </w:rPr>
        <w:t>NFC chip</w:t>
      </w:r>
      <w:r w:rsidR="00A21D37">
        <w:rPr>
          <w:rFonts w:ascii="Times New Roman" w:hAnsi="Times New Roman"/>
        </w:rPr>
        <w:t xml:space="preserve"> </w:t>
      </w:r>
      <w:r w:rsidR="00397017">
        <w:rPr>
          <w:rFonts w:ascii="Times New Roman" w:hAnsi="Times New Roman"/>
        </w:rPr>
        <w:t xml:space="preserve">that </w:t>
      </w:r>
      <w:r w:rsidR="003A0E1A">
        <w:rPr>
          <w:rFonts w:ascii="Times New Roman" w:hAnsi="Times New Roman"/>
        </w:rPr>
        <w:t>stores</w:t>
      </w:r>
      <w:r w:rsidR="00397017">
        <w:rPr>
          <w:rFonts w:ascii="Times New Roman" w:hAnsi="Times New Roman"/>
        </w:rPr>
        <w:t xml:space="preserve"> </w:t>
      </w:r>
      <w:r w:rsidR="00766F73">
        <w:rPr>
          <w:rFonts w:ascii="Times New Roman" w:hAnsi="Times New Roman"/>
        </w:rPr>
        <w:t>data unique to each figure</w:t>
      </w:r>
      <w:r w:rsidR="00502D3A">
        <w:rPr>
          <w:rFonts w:ascii="Times New Roman" w:hAnsi="Times New Roman"/>
        </w:rPr>
        <w:t xml:space="preserve">. We </w:t>
      </w:r>
      <w:r w:rsidR="00185EF4">
        <w:rPr>
          <w:rFonts w:ascii="Times New Roman" w:hAnsi="Times New Roman"/>
        </w:rPr>
        <w:t>will</w:t>
      </w:r>
      <w:r w:rsidR="00502D3A">
        <w:rPr>
          <w:rFonts w:ascii="Times New Roman" w:hAnsi="Times New Roman"/>
        </w:rPr>
        <w:t xml:space="preserve"> </w:t>
      </w:r>
      <w:r w:rsidR="00D10DFD">
        <w:rPr>
          <w:rFonts w:ascii="Times New Roman" w:hAnsi="Times New Roman"/>
        </w:rPr>
        <w:t>take</w:t>
      </w:r>
      <w:r w:rsidR="00866832">
        <w:rPr>
          <w:rFonts w:ascii="Times New Roman" w:hAnsi="Times New Roman"/>
        </w:rPr>
        <w:t xml:space="preserve"> the unique data from </w:t>
      </w:r>
      <w:r w:rsidR="00502D3A">
        <w:rPr>
          <w:rFonts w:ascii="Times New Roman" w:hAnsi="Times New Roman"/>
        </w:rPr>
        <w:t xml:space="preserve">the </w:t>
      </w:r>
      <w:r w:rsidR="009371B8">
        <w:rPr>
          <w:rFonts w:ascii="Times New Roman" w:hAnsi="Times New Roman"/>
        </w:rPr>
        <w:t>amiibo</w:t>
      </w:r>
      <w:r w:rsidR="00866832">
        <w:rPr>
          <w:rFonts w:ascii="Times New Roman" w:hAnsi="Times New Roman"/>
        </w:rPr>
        <w:t xml:space="preserve"> </w:t>
      </w:r>
      <w:r w:rsidR="005B1764">
        <w:rPr>
          <w:rFonts w:ascii="Times New Roman" w:hAnsi="Times New Roman"/>
        </w:rPr>
        <w:t xml:space="preserve">and use it </w:t>
      </w:r>
      <w:r w:rsidR="00C17BED">
        <w:rPr>
          <w:rFonts w:ascii="Times New Roman" w:hAnsi="Times New Roman"/>
        </w:rPr>
        <w:t xml:space="preserve">determine what </w:t>
      </w:r>
      <w:r w:rsidR="00866832">
        <w:rPr>
          <w:rFonts w:ascii="Times New Roman" w:hAnsi="Times New Roman"/>
        </w:rPr>
        <w:t>figure</w:t>
      </w:r>
      <w:r w:rsidR="00C17BED">
        <w:rPr>
          <w:rFonts w:ascii="Times New Roman" w:hAnsi="Times New Roman"/>
        </w:rPr>
        <w:t xml:space="preserve"> is currently being scanned. </w:t>
      </w:r>
      <w:r w:rsidR="00C6683F">
        <w:rPr>
          <w:rFonts w:ascii="Times New Roman" w:hAnsi="Times New Roman"/>
        </w:rPr>
        <w:t>W</w:t>
      </w:r>
      <w:r w:rsidR="00C17BED">
        <w:rPr>
          <w:rFonts w:ascii="Times New Roman" w:hAnsi="Times New Roman"/>
        </w:rPr>
        <w:t xml:space="preserve">e </w:t>
      </w:r>
      <w:r w:rsidR="00C6683F">
        <w:rPr>
          <w:rFonts w:ascii="Times New Roman" w:hAnsi="Times New Roman"/>
        </w:rPr>
        <w:t>will then</w:t>
      </w:r>
      <w:r w:rsidR="00C17BED">
        <w:rPr>
          <w:rFonts w:ascii="Times New Roman" w:hAnsi="Times New Roman"/>
        </w:rPr>
        <w:t xml:space="preserve"> compare it to a database that will return the correct color of lighting for th</w:t>
      </w:r>
      <w:r w:rsidR="00F82B2B">
        <w:rPr>
          <w:rFonts w:ascii="Times New Roman" w:hAnsi="Times New Roman"/>
        </w:rPr>
        <w:t>at</w:t>
      </w:r>
      <w:r w:rsidR="00C17BED">
        <w:rPr>
          <w:rFonts w:ascii="Times New Roman" w:hAnsi="Times New Roman"/>
        </w:rPr>
        <w:t xml:space="preserve"> specific </w:t>
      </w:r>
      <w:r w:rsidR="007F359F">
        <w:rPr>
          <w:rFonts w:ascii="Times New Roman" w:hAnsi="Times New Roman"/>
        </w:rPr>
        <w:t>figure</w:t>
      </w:r>
      <w:r w:rsidR="00C17BED">
        <w:rPr>
          <w:rFonts w:ascii="Times New Roman" w:hAnsi="Times New Roman"/>
        </w:rPr>
        <w:t>.</w:t>
      </w:r>
    </w:p>
    <w:p w14:paraId="57CFC5B8" w14:textId="4A637812" w:rsidR="4E59EFC6" w:rsidRDefault="4E59EFC6" w:rsidP="00635AD5">
      <w:pPr>
        <w:rPr>
          <w:rFonts w:ascii="Times New Roman" w:hAnsi="Times New Roman"/>
          <w:b/>
          <w:bCs/>
        </w:rPr>
      </w:pPr>
    </w:p>
    <w:p w14:paraId="1F70E0F2" w14:textId="6EFF6F97" w:rsidR="00A50841" w:rsidRDefault="00A50841">
      <w:pPr>
        <w:rPr>
          <w:rFonts w:ascii="Times New Roman" w:hAnsi="Times New Roman"/>
          <w:b/>
          <w:bCs/>
        </w:rPr>
      </w:pPr>
      <w:r>
        <w:rPr>
          <w:rFonts w:ascii="Times New Roman" w:hAnsi="Times New Roman"/>
          <w:b/>
          <w:bCs/>
        </w:rPr>
        <w:br w:type="page"/>
      </w:r>
    </w:p>
    <w:p w14:paraId="39CCD8EF" w14:textId="2A35E934" w:rsidR="20015915" w:rsidRDefault="20015915" w:rsidP="6161C144">
      <w:pPr>
        <w:jc w:val="center"/>
        <w:rPr>
          <w:rFonts w:ascii="Times New Roman" w:hAnsi="Times New Roman"/>
          <w:b/>
          <w:bCs/>
        </w:rPr>
      </w:pPr>
      <w:r w:rsidRPr="008C2AA4">
        <w:rPr>
          <w:rFonts w:ascii="Times New Roman" w:hAnsi="Times New Roman"/>
          <w:b/>
        </w:rPr>
        <w:lastRenderedPageBreak/>
        <w:t xml:space="preserve">Detailed </w:t>
      </w:r>
      <w:r w:rsidR="00D10DFD">
        <w:rPr>
          <w:rFonts w:ascii="Times New Roman" w:hAnsi="Times New Roman"/>
          <w:b/>
        </w:rPr>
        <w:t>D</w:t>
      </w:r>
      <w:r w:rsidRPr="008C2AA4">
        <w:rPr>
          <w:rFonts w:ascii="Times New Roman" w:hAnsi="Times New Roman"/>
          <w:b/>
        </w:rPr>
        <w:t xml:space="preserve">esign </w:t>
      </w:r>
      <w:r w:rsidR="00D10DFD">
        <w:rPr>
          <w:rFonts w:ascii="Times New Roman" w:hAnsi="Times New Roman"/>
          <w:b/>
        </w:rPr>
        <w:t>D</w:t>
      </w:r>
      <w:r w:rsidRPr="008C2AA4">
        <w:rPr>
          <w:rFonts w:ascii="Times New Roman" w:hAnsi="Times New Roman"/>
          <w:b/>
        </w:rPr>
        <w:t>ocumentation</w:t>
      </w:r>
    </w:p>
    <w:p w14:paraId="6CB4FC39" w14:textId="77777777" w:rsidR="00D10DFD" w:rsidRDefault="00D10DFD" w:rsidP="6161C144">
      <w:pPr>
        <w:jc w:val="center"/>
        <w:rPr>
          <w:rFonts w:ascii="Times New Roman" w:hAnsi="Times New Roman"/>
          <w:b/>
          <w:bCs/>
        </w:rPr>
      </w:pPr>
    </w:p>
    <w:p w14:paraId="30CC9176" w14:textId="4F2C8FCC" w:rsidR="009005EC" w:rsidRDefault="00C97BAC" w:rsidP="007533CE">
      <w:pPr>
        <w:rPr>
          <w:rFonts w:ascii="Times New Roman" w:hAnsi="Times New Roman"/>
        </w:rPr>
      </w:pPr>
      <w:r>
        <w:rPr>
          <w:rFonts w:ascii="Times New Roman" w:hAnsi="Times New Roman"/>
        </w:rPr>
        <w:t xml:space="preserve">We began our project with </w:t>
      </w:r>
      <w:r w:rsidR="003A2584">
        <w:rPr>
          <w:rFonts w:ascii="Times New Roman" w:hAnsi="Times New Roman"/>
        </w:rPr>
        <w:t xml:space="preserve">some general ideas and </w:t>
      </w:r>
      <w:r w:rsidR="002C5392">
        <w:rPr>
          <w:rFonts w:ascii="Times New Roman" w:hAnsi="Times New Roman"/>
        </w:rPr>
        <w:t xml:space="preserve">took some time to </w:t>
      </w:r>
      <w:r w:rsidR="00731419">
        <w:rPr>
          <w:rFonts w:ascii="Times New Roman" w:hAnsi="Times New Roman"/>
        </w:rPr>
        <w:t>deci</w:t>
      </w:r>
      <w:r w:rsidR="002C5392">
        <w:rPr>
          <w:rFonts w:ascii="Times New Roman" w:hAnsi="Times New Roman"/>
        </w:rPr>
        <w:t>de</w:t>
      </w:r>
      <w:r w:rsidR="00731419">
        <w:rPr>
          <w:rFonts w:ascii="Times New Roman" w:hAnsi="Times New Roman"/>
        </w:rPr>
        <w:t xml:space="preserve"> what we wanted our project to be. </w:t>
      </w:r>
      <w:r w:rsidR="00EF3E54">
        <w:rPr>
          <w:rFonts w:ascii="Times New Roman" w:hAnsi="Times New Roman"/>
        </w:rPr>
        <w:t xml:space="preserve">Austin suggested we create a </w:t>
      </w:r>
      <w:r w:rsidR="00C901FE">
        <w:rPr>
          <w:rFonts w:ascii="Times New Roman" w:hAnsi="Times New Roman"/>
        </w:rPr>
        <w:t xml:space="preserve">sort of display case that </w:t>
      </w:r>
      <w:proofErr w:type="gramStart"/>
      <w:r w:rsidR="00C901FE">
        <w:rPr>
          <w:rFonts w:ascii="Times New Roman" w:hAnsi="Times New Roman"/>
        </w:rPr>
        <w:t xml:space="preserve">has </w:t>
      </w:r>
      <w:r w:rsidR="0091237D">
        <w:rPr>
          <w:rFonts w:ascii="Times New Roman" w:hAnsi="Times New Roman"/>
        </w:rPr>
        <w:t>the ability to</w:t>
      </w:r>
      <w:proofErr w:type="gramEnd"/>
      <w:r w:rsidR="0091237D">
        <w:rPr>
          <w:rFonts w:ascii="Times New Roman" w:hAnsi="Times New Roman"/>
        </w:rPr>
        <w:t xml:space="preserve"> scan </w:t>
      </w:r>
      <w:r w:rsidR="00A23026">
        <w:rPr>
          <w:rFonts w:ascii="Times New Roman" w:hAnsi="Times New Roman"/>
        </w:rPr>
        <w:t xml:space="preserve">toy figures and display them in the case. We all liked this idea and wanted to figure out how we can incorporate electrical engineering </w:t>
      </w:r>
      <w:r w:rsidR="00715E5B">
        <w:rPr>
          <w:rFonts w:ascii="Times New Roman" w:hAnsi="Times New Roman"/>
        </w:rPr>
        <w:t>concepts</w:t>
      </w:r>
      <w:r w:rsidR="00A23026">
        <w:rPr>
          <w:rFonts w:ascii="Times New Roman" w:hAnsi="Times New Roman"/>
        </w:rPr>
        <w:t xml:space="preserve"> into a project like this. </w:t>
      </w:r>
      <w:r w:rsidR="00A43E0C">
        <w:rPr>
          <w:rFonts w:ascii="Times New Roman" w:hAnsi="Times New Roman"/>
        </w:rPr>
        <w:t>The picture</w:t>
      </w:r>
      <w:r w:rsidR="00715E5B">
        <w:rPr>
          <w:rFonts w:ascii="Times New Roman" w:hAnsi="Times New Roman"/>
        </w:rPr>
        <w:t>s</w:t>
      </w:r>
      <w:r w:rsidR="00A43E0C">
        <w:rPr>
          <w:rFonts w:ascii="Times New Roman" w:hAnsi="Times New Roman"/>
        </w:rPr>
        <w:t xml:space="preserve"> below </w:t>
      </w:r>
      <w:r w:rsidR="00884DC3">
        <w:rPr>
          <w:rFonts w:ascii="Times New Roman" w:hAnsi="Times New Roman"/>
        </w:rPr>
        <w:t>show the physical housing for this display case</w:t>
      </w:r>
      <w:r w:rsidR="0065666F">
        <w:rPr>
          <w:rFonts w:ascii="Times New Roman" w:hAnsi="Times New Roman"/>
        </w:rPr>
        <w:t xml:space="preserve"> as well as the concept sketches. W</w:t>
      </w:r>
      <w:r w:rsidR="00E702F0">
        <w:rPr>
          <w:rFonts w:ascii="Times New Roman" w:hAnsi="Times New Roman"/>
        </w:rPr>
        <w:t>e decided to go with a box design that can house 3 figures at once and</w:t>
      </w:r>
      <w:r w:rsidR="00D1322F">
        <w:rPr>
          <w:rFonts w:ascii="Times New Roman" w:hAnsi="Times New Roman"/>
        </w:rPr>
        <w:t xml:space="preserve"> </w:t>
      </w:r>
      <w:r w:rsidR="00B046B9">
        <w:rPr>
          <w:rFonts w:ascii="Times New Roman" w:hAnsi="Times New Roman"/>
        </w:rPr>
        <w:t xml:space="preserve">is made up of white plastic with a </w:t>
      </w:r>
      <w:r w:rsidR="0074225C">
        <w:rPr>
          <w:rFonts w:ascii="Times New Roman" w:hAnsi="Times New Roman"/>
        </w:rPr>
        <w:t>grey</w:t>
      </w:r>
      <w:r w:rsidR="00B046B9">
        <w:rPr>
          <w:rFonts w:ascii="Times New Roman" w:hAnsi="Times New Roman"/>
        </w:rPr>
        <w:t xml:space="preserve"> outside. </w:t>
      </w:r>
      <w:r w:rsidR="0074225C">
        <w:rPr>
          <w:rFonts w:ascii="Times New Roman" w:hAnsi="Times New Roman"/>
        </w:rPr>
        <w:t xml:space="preserve">One of our main reasons for going for a two-tone design is that it is more visually appealing, and the white plastic on the inside is the best for allowing light to pass through it. </w:t>
      </w:r>
    </w:p>
    <w:p w14:paraId="476BA146" w14:textId="77777777" w:rsidR="002C5392" w:rsidRDefault="002C5392" w:rsidP="002C5392">
      <w:pPr>
        <w:ind w:firstLine="720"/>
        <w:rPr>
          <w:rFonts w:ascii="Times New Roman" w:hAnsi="Times New Roman"/>
        </w:rPr>
      </w:pPr>
    </w:p>
    <w:p w14:paraId="7D81E21D" w14:textId="43DBB104" w:rsidR="003401EC" w:rsidRDefault="009005EC" w:rsidP="007533CE">
      <w:pPr>
        <w:rPr>
          <w:rFonts w:ascii="Times New Roman" w:hAnsi="Times New Roman"/>
        </w:rPr>
      </w:pPr>
      <w:r>
        <w:rPr>
          <w:noProof/>
        </w:rPr>
        <w:drawing>
          <wp:inline distT="0" distB="0" distL="0" distR="0" wp14:anchorId="5393EEBB" wp14:editId="7DA9F25A">
            <wp:extent cx="5486400" cy="4114800"/>
            <wp:effectExtent l="0" t="0" r="0" b="0"/>
            <wp:docPr id="1660271311" name="Picture 1" descr="A grey box with a toy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1311" name="Picture 1" descr="A grey box with a toy insid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r w:rsidR="00EF4AAF">
        <w:rPr>
          <w:rFonts w:ascii="Times New Roman" w:hAnsi="Times New Roman"/>
        </w:rPr>
        <w:t xml:space="preserve"> </w:t>
      </w:r>
    </w:p>
    <w:p w14:paraId="10921E79" w14:textId="77777777" w:rsidR="002464DD" w:rsidRPr="00920378" w:rsidRDefault="002464DD" w:rsidP="007533CE">
      <w:pPr>
        <w:rPr>
          <w:rFonts w:ascii="Times New Roman" w:hAnsi="Times New Roman"/>
        </w:rPr>
      </w:pPr>
    </w:p>
    <w:p w14:paraId="47CB4BF2" w14:textId="38C3D212" w:rsidR="008622ED" w:rsidRDefault="00AC4065" w:rsidP="007533CE">
      <w:pPr>
        <w:rPr>
          <w:rFonts w:ascii="Times New Roman" w:hAnsi="Times New Roman"/>
        </w:rPr>
      </w:pPr>
      <w:r w:rsidRPr="00920378">
        <w:rPr>
          <w:rFonts w:ascii="Times New Roman" w:hAnsi="Times New Roman"/>
          <w:noProof/>
        </w:rPr>
        <w:lastRenderedPageBreak/>
        <w:drawing>
          <wp:inline distT="0" distB="0" distL="0" distR="0" wp14:anchorId="4B0C7CDF" wp14:editId="602A280A">
            <wp:extent cx="4611983" cy="2400300"/>
            <wp:effectExtent l="0" t="0" r="0" b="0"/>
            <wp:docPr id="1727803899" name="Picture 1727803899" descr="A whiteboard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3899" name="Picture 7" descr="A whiteboard with drawings on i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0607"/>
                    <a:stretch/>
                  </pic:blipFill>
                  <pic:spPr bwMode="auto">
                    <a:xfrm>
                      <a:off x="0" y="0"/>
                      <a:ext cx="4621410" cy="2405206"/>
                    </a:xfrm>
                    <a:prstGeom prst="rect">
                      <a:avLst/>
                    </a:prstGeom>
                    <a:noFill/>
                    <a:ln>
                      <a:noFill/>
                    </a:ln>
                    <a:extLst>
                      <a:ext uri="{53640926-AAD7-44D8-BBD7-CCE9431645EC}">
                        <a14:shadowObscured xmlns:a14="http://schemas.microsoft.com/office/drawing/2010/main"/>
                      </a:ext>
                    </a:extLst>
                  </pic:spPr>
                </pic:pic>
              </a:graphicData>
            </a:graphic>
          </wp:inline>
        </w:drawing>
      </w:r>
    </w:p>
    <w:p w14:paraId="407D16F2" w14:textId="77777777" w:rsidR="009005EC" w:rsidRDefault="009005EC" w:rsidP="007533CE">
      <w:pPr>
        <w:rPr>
          <w:rFonts w:ascii="Times New Roman" w:hAnsi="Times New Roman"/>
        </w:rPr>
      </w:pPr>
    </w:p>
    <w:p w14:paraId="431B3413" w14:textId="77777777" w:rsidR="00EF4AAF" w:rsidRDefault="00EF4AAF" w:rsidP="007533CE">
      <w:pPr>
        <w:rPr>
          <w:rFonts w:ascii="Times New Roman" w:hAnsi="Times New Roman"/>
        </w:rPr>
      </w:pPr>
    </w:p>
    <w:p w14:paraId="586A2D47" w14:textId="12B3625A" w:rsidR="00EF4AAF" w:rsidRDefault="00693109" w:rsidP="007533CE">
      <w:pPr>
        <w:rPr>
          <w:rFonts w:ascii="Times New Roman" w:hAnsi="Times New Roman"/>
        </w:rPr>
      </w:pPr>
      <w:r>
        <w:rPr>
          <w:rFonts w:ascii="Times New Roman" w:hAnsi="Times New Roman"/>
        </w:rPr>
        <w:t>Below</w:t>
      </w:r>
      <w:r w:rsidR="005D3AED">
        <w:rPr>
          <w:rFonts w:ascii="Times New Roman" w:hAnsi="Times New Roman"/>
        </w:rPr>
        <w:t xml:space="preserve"> shows some rough dimensions </w:t>
      </w:r>
      <w:r w:rsidR="00B56707">
        <w:rPr>
          <w:rFonts w:ascii="Times New Roman" w:hAnsi="Times New Roman"/>
        </w:rPr>
        <w:t xml:space="preserve">and early stages of </w:t>
      </w:r>
      <w:r w:rsidR="002464DD">
        <w:rPr>
          <w:rFonts w:ascii="Times New Roman" w:hAnsi="Times New Roman"/>
        </w:rPr>
        <w:t xml:space="preserve">what we </w:t>
      </w:r>
      <w:r>
        <w:rPr>
          <w:rFonts w:ascii="Times New Roman" w:hAnsi="Times New Roman"/>
        </w:rPr>
        <w:t xml:space="preserve">envisioned the </w:t>
      </w:r>
      <w:r w:rsidR="00181BA8">
        <w:rPr>
          <w:rFonts w:ascii="Times New Roman" w:hAnsi="Times New Roman"/>
        </w:rPr>
        <w:t>project</w:t>
      </w:r>
      <w:r w:rsidR="002464DD">
        <w:rPr>
          <w:rFonts w:ascii="Times New Roman" w:hAnsi="Times New Roman"/>
        </w:rPr>
        <w:t xml:space="preserve"> would look like. </w:t>
      </w:r>
    </w:p>
    <w:p w14:paraId="774736D4" w14:textId="77777777" w:rsidR="002464DD" w:rsidRPr="00920378" w:rsidRDefault="002464DD" w:rsidP="007533CE">
      <w:pPr>
        <w:rPr>
          <w:rFonts w:ascii="Times New Roman" w:hAnsi="Times New Roman"/>
        </w:rPr>
      </w:pPr>
    </w:p>
    <w:p w14:paraId="40FEEE02" w14:textId="36287819" w:rsidR="00260662" w:rsidRDefault="00007A70" w:rsidP="007533CE">
      <w:pPr>
        <w:rPr>
          <w:rFonts w:ascii="Times New Roman" w:hAnsi="Times New Roman"/>
        </w:rPr>
      </w:pPr>
      <w:r w:rsidRPr="00920378">
        <w:rPr>
          <w:rFonts w:ascii="Times New Roman" w:hAnsi="Times New Roman"/>
          <w:noProof/>
        </w:rPr>
        <w:drawing>
          <wp:inline distT="0" distB="0" distL="0" distR="0" wp14:anchorId="3B4C5C02" wp14:editId="58AF48DB">
            <wp:extent cx="4611370" cy="2309737"/>
            <wp:effectExtent l="0" t="0" r="0" b="0"/>
            <wp:docPr id="1453115711" name="Picture 1453115711" descr="A whiteboard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5711" name="Picture 8" descr="A whiteboard with drawings on i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3216"/>
                    <a:stretch/>
                  </pic:blipFill>
                  <pic:spPr bwMode="auto">
                    <a:xfrm>
                      <a:off x="0" y="0"/>
                      <a:ext cx="4615242" cy="2311676"/>
                    </a:xfrm>
                    <a:prstGeom prst="rect">
                      <a:avLst/>
                    </a:prstGeom>
                    <a:noFill/>
                    <a:ln>
                      <a:noFill/>
                    </a:ln>
                    <a:extLst>
                      <a:ext uri="{53640926-AAD7-44D8-BBD7-CCE9431645EC}">
                        <a14:shadowObscured xmlns:a14="http://schemas.microsoft.com/office/drawing/2010/main"/>
                      </a:ext>
                    </a:extLst>
                  </pic:spPr>
                </pic:pic>
              </a:graphicData>
            </a:graphic>
          </wp:inline>
        </w:drawing>
      </w:r>
    </w:p>
    <w:p w14:paraId="2FA64F4C" w14:textId="77777777" w:rsidR="00260662" w:rsidRPr="00110353" w:rsidRDefault="00260662" w:rsidP="007533CE">
      <w:pPr>
        <w:rPr>
          <w:rFonts w:ascii="Times New Roman" w:hAnsi="Times New Roman"/>
          <w:noProof/>
        </w:rPr>
      </w:pPr>
    </w:p>
    <w:p w14:paraId="52807658" w14:textId="4AEFC3D7" w:rsidR="0004119D" w:rsidRPr="00110353" w:rsidRDefault="00366065" w:rsidP="007533CE">
      <w:pPr>
        <w:rPr>
          <w:rFonts w:ascii="Times New Roman" w:hAnsi="Times New Roman"/>
        </w:rPr>
      </w:pPr>
      <w:r>
        <w:rPr>
          <w:rFonts w:ascii="Times New Roman" w:hAnsi="Times New Roman"/>
          <w:noProof/>
        </w:rPr>
        <w:t>The</w:t>
      </w:r>
      <w:r w:rsidR="00777BC2">
        <w:rPr>
          <w:rFonts w:ascii="Times New Roman" w:hAnsi="Times New Roman"/>
          <w:noProof/>
        </w:rPr>
        <w:t xml:space="preserve"> photo </w:t>
      </w:r>
      <w:r>
        <w:rPr>
          <w:rFonts w:ascii="Times New Roman" w:hAnsi="Times New Roman"/>
          <w:noProof/>
        </w:rPr>
        <w:t xml:space="preserve">below </w:t>
      </w:r>
      <w:r w:rsidR="00905CFF">
        <w:rPr>
          <w:rFonts w:ascii="Times New Roman" w:hAnsi="Times New Roman"/>
          <w:noProof/>
        </w:rPr>
        <w:t xml:space="preserve">was </w:t>
      </w:r>
      <w:r w:rsidR="00F077AF">
        <w:rPr>
          <w:rFonts w:ascii="Times New Roman" w:hAnsi="Times New Roman"/>
          <w:noProof/>
        </w:rPr>
        <w:t xml:space="preserve">used </w:t>
      </w:r>
      <w:r w:rsidR="00D81A1A">
        <w:rPr>
          <w:rFonts w:ascii="Times New Roman" w:hAnsi="Times New Roman"/>
          <w:noProof/>
        </w:rPr>
        <w:t>to</w:t>
      </w:r>
      <w:r w:rsidR="00B705B1">
        <w:rPr>
          <w:rFonts w:ascii="Times New Roman" w:hAnsi="Times New Roman"/>
          <w:noProof/>
        </w:rPr>
        <w:t xml:space="preserve"> sketch out the</w:t>
      </w:r>
      <w:r w:rsidR="00322350">
        <w:rPr>
          <w:rFonts w:ascii="Times New Roman" w:hAnsi="Times New Roman"/>
          <w:noProof/>
        </w:rPr>
        <w:t xml:space="preserve"> rough</w:t>
      </w:r>
      <w:r w:rsidR="00B705B1">
        <w:rPr>
          <w:rFonts w:ascii="Times New Roman" w:hAnsi="Times New Roman"/>
          <w:noProof/>
        </w:rPr>
        <w:t xml:space="preserve"> electrical design and ensure that we </w:t>
      </w:r>
      <w:r w:rsidR="004426A5">
        <w:rPr>
          <w:rFonts w:ascii="Times New Roman" w:hAnsi="Times New Roman"/>
          <w:noProof/>
        </w:rPr>
        <w:t>had the same vision and directi</w:t>
      </w:r>
      <w:r w:rsidR="000F2D5B">
        <w:rPr>
          <w:rFonts w:ascii="Times New Roman" w:hAnsi="Times New Roman"/>
          <w:noProof/>
        </w:rPr>
        <w:t>on</w:t>
      </w:r>
      <w:r w:rsidR="004426A5">
        <w:rPr>
          <w:rFonts w:ascii="Times New Roman" w:hAnsi="Times New Roman"/>
          <w:noProof/>
        </w:rPr>
        <w:t xml:space="preserve"> for our </w:t>
      </w:r>
      <w:r w:rsidR="00C3218E">
        <w:rPr>
          <w:rFonts w:ascii="Times New Roman" w:hAnsi="Times New Roman"/>
          <w:noProof/>
        </w:rPr>
        <w:t xml:space="preserve">electrical </w:t>
      </w:r>
      <w:r w:rsidR="00087652">
        <w:rPr>
          <w:rFonts w:ascii="Times New Roman" w:hAnsi="Times New Roman"/>
          <w:noProof/>
        </w:rPr>
        <w:t>design</w:t>
      </w:r>
      <w:r w:rsidR="00D81A1A">
        <w:rPr>
          <w:rFonts w:ascii="Times New Roman" w:hAnsi="Times New Roman"/>
          <w:noProof/>
        </w:rPr>
        <w:t>. It show</w:t>
      </w:r>
      <w:r w:rsidR="004060C0">
        <w:rPr>
          <w:rFonts w:ascii="Times New Roman" w:hAnsi="Times New Roman"/>
          <w:noProof/>
        </w:rPr>
        <w:t xml:space="preserve">s a side angle of the housing, as well as </w:t>
      </w:r>
      <w:r w:rsidR="001C0EFD">
        <w:rPr>
          <w:rFonts w:ascii="Times New Roman" w:hAnsi="Times New Roman"/>
          <w:noProof/>
        </w:rPr>
        <w:t xml:space="preserve">some drawings of </w:t>
      </w:r>
      <w:r w:rsidR="00587914">
        <w:rPr>
          <w:rFonts w:ascii="Times New Roman" w:hAnsi="Times New Roman"/>
          <w:noProof/>
        </w:rPr>
        <w:t xml:space="preserve">our early stages of </w:t>
      </w:r>
      <w:r w:rsidR="00041DDD">
        <w:rPr>
          <w:rFonts w:ascii="Times New Roman" w:hAnsi="Times New Roman"/>
          <w:noProof/>
        </w:rPr>
        <w:t xml:space="preserve">how we imaged our power transfer </w:t>
      </w:r>
      <w:r w:rsidR="00EB47FB">
        <w:rPr>
          <w:rFonts w:ascii="Times New Roman" w:hAnsi="Times New Roman"/>
          <w:noProof/>
        </w:rPr>
        <w:t xml:space="preserve">feature </w:t>
      </w:r>
      <w:r w:rsidR="00041DDD">
        <w:rPr>
          <w:rFonts w:ascii="Times New Roman" w:hAnsi="Times New Roman"/>
          <w:noProof/>
        </w:rPr>
        <w:t xml:space="preserve">could </w:t>
      </w:r>
      <w:r w:rsidR="00902D54">
        <w:rPr>
          <w:rFonts w:ascii="Times New Roman" w:hAnsi="Times New Roman"/>
          <w:noProof/>
        </w:rPr>
        <w:t>be used</w:t>
      </w:r>
      <w:r w:rsidR="000E1853">
        <w:rPr>
          <w:rFonts w:ascii="Times New Roman" w:hAnsi="Times New Roman"/>
          <w:noProof/>
        </w:rPr>
        <w:t xml:space="preserve"> as well as how the NFC boards would interact with the </w:t>
      </w:r>
      <w:r w:rsidR="009371B8">
        <w:rPr>
          <w:rFonts w:ascii="Times New Roman" w:hAnsi="Times New Roman"/>
          <w:noProof/>
        </w:rPr>
        <w:t>amiibo</w:t>
      </w:r>
      <w:r w:rsidR="00902D54">
        <w:rPr>
          <w:rFonts w:ascii="Times New Roman" w:hAnsi="Times New Roman"/>
          <w:noProof/>
        </w:rPr>
        <w:t xml:space="preserve">. </w:t>
      </w:r>
    </w:p>
    <w:p w14:paraId="16FD1727" w14:textId="77777777" w:rsidR="00295F9C" w:rsidRDefault="00295F9C" w:rsidP="007533CE">
      <w:pPr>
        <w:rPr>
          <w:rFonts w:ascii="Times New Roman" w:hAnsi="Times New Roman"/>
          <w:noProof/>
        </w:rPr>
      </w:pPr>
    </w:p>
    <w:p w14:paraId="79D25780" w14:textId="0BC78510" w:rsidR="001B47EF" w:rsidRDefault="0004119D" w:rsidP="007533CE">
      <w:pPr>
        <w:rPr>
          <w:rFonts w:ascii="Times New Roman" w:hAnsi="Times New Roman"/>
        </w:rPr>
      </w:pPr>
      <w:r w:rsidRPr="00920378">
        <w:rPr>
          <w:rFonts w:ascii="Times New Roman" w:hAnsi="Times New Roman"/>
          <w:noProof/>
        </w:rPr>
        <w:lastRenderedPageBreak/>
        <w:drawing>
          <wp:inline distT="0" distB="0" distL="0" distR="0" wp14:anchorId="00487468" wp14:editId="4EA03C9A">
            <wp:extent cx="5334000" cy="3291840"/>
            <wp:effectExtent l="0" t="0" r="0" b="3810"/>
            <wp:docPr id="1722847807" name="Picture 1722847807" descr="A white board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7807" name="Picture 22" descr="A white board with drawings on i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111" t="1567" r="1667" b="1716"/>
                    <a:stretch/>
                  </pic:blipFill>
                  <pic:spPr bwMode="auto">
                    <a:xfrm>
                      <a:off x="0" y="0"/>
                      <a:ext cx="533400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6AD35F21" w14:textId="77777777" w:rsidR="00566967" w:rsidRPr="00920378" w:rsidRDefault="00566967" w:rsidP="007533CE">
      <w:pPr>
        <w:rPr>
          <w:rFonts w:ascii="Times New Roman" w:hAnsi="Times New Roman"/>
        </w:rPr>
      </w:pPr>
    </w:p>
    <w:p w14:paraId="16AA47C1" w14:textId="77777777" w:rsidR="007F333F" w:rsidRDefault="007F333F" w:rsidP="007533CE">
      <w:pPr>
        <w:rPr>
          <w:rFonts w:ascii="Times New Roman" w:hAnsi="Times New Roman"/>
        </w:rPr>
      </w:pPr>
    </w:p>
    <w:p w14:paraId="22A56CC5" w14:textId="77777777" w:rsidR="007F333F" w:rsidRDefault="007F333F" w:rsidP="007533CE">
      <w:pPr>
        <w:rPr>
          <w:rFonts w:ascii="Times New Roman" w:hAnsi="Times New Roman"/>
        </w:rPr>
      </w:pPr>
    </w:p>
    <w:p w14:paraId="38AE1A24" w14:textId="1217B14C" w:rsidR="002872DA" w:rsidRDefault="007F333F" w:rsidP="007533CE">
      <w:pPr>
        <w:rPr>
          <w:rFonts w:ascii="Times New Roman" w:hAnsi="Times New Roman"/>
        </w:rPr>
      </w:pPr>
      <w:r>
        <w:rPr>
          <w:rFonts w:ascii="Times New Roman" w:hAnsi="Times New Roman"/>
        </w:rPr>
        <w:t>W</w:t>
      </w:r>
      <w:r w:rsidR="001476AF">
        <w:rPr>
          <w:rFonts w:ascii="Times New Roman" w:hAnsi="Times New Roman"/>
        </w:rPr>
        <w:t xml:space="preserve">e decided that </w:t>
      </w:r>
      <w:r w:rsidR="00CE4336">
        <w:rPr>
          <w:rFonts w:ascii="Times New Roman" w:hAnsi="Times New Roman"/>
        </w:rPr>
        <w:t>when a figure is scanned, it’s</w:t>
      </w:r>
      <w:r w:rsidR="00383D7C">
        <w:rPr>
          <w:rFonts w:ascii="Times New Roman" w:hAnsi="Times New Roman"/>
        </w:rPr>
        <w:t xml:space="preserve"> unique figure</w:t>
      </w:r>
      <w:r w:rsidR="00CE4336">
        <w:rPr>
          <w:rFonts w:ascii="Times New Roman" w:hAnsi="Times New Roman"/>
        </w:rPr>
        <w:t xml:space="preserve"> data from the </w:t>
      </w:r>
      <w:r w:rsidR="00405384">
        <w:rPr>
          <w:rFonts w:ascii="Times New Roman" w:hAnsi="Times New Roman"/>
        </w:rPr>
        <w:t xml:space="preserve">NFC tag will be used to </w:t>
      </w:r>
      <w:r w:rsidR="002A4823">
        <w:rPr>
          <w:rFonts w:ascii="Times New Roman" w:hAnsi="Times New Roman"/>
        </w:rPr>
        <w:t xml:space="preserve">light up an LED which </w:t>
      </w:r>
      <w:r w:rsidR="00383D7C">
        <w:rPr>
          <w:rFonts w:ascii="Times New Roman" w:hAnsi="Times New Roman"/>
        </w:rPr>
        <w:t xml:space="preserve">has the </w:t>
      </w:r>
      <w:r w:rsidR="002A4823">
        <w:rPr>
          <w:rFonts w:ascii="Times New Roman" w:hAnsi="Times New Roman"/>
        </w:rPr>
        <w:t>same color</w:t>
      </w:r>
      <w:r w:rsidR="00383D7C">
        <w:rPr>
          <w:rFonts w:ascii="Times New Roman" w:hAnsi="Times New Roman"/>
        </w:rPr>
        <w:t xml:space="preserve"> scheme</w:t>
      </w:r>
      <w:r w:rsidR="002A4823">
        <w:rPr>
          <w:rFonts w:ascii="Times New Roman" w:hAnsi="Times New Roman"/>
        </w:rPr>
        <w:t xml:space="preserve"> as </w:t>
      </w:r>
      <w:r w:rsidR="0055714C">
        <w:rPr>
          <w:rFonts w:ascii="Times New Roman" w:hAnsi="Times New Roman"/>
        </w:rPr>
        <w:t xml:space="preserve">the figure. </w:t>
      </w:r>
      <w:r w:rsidR="00811013">
        <w:rPr>
          <w:rFonts w:ascii="Times New Roman" w:hAnsi="Times New Roman"/>
        </w:rPr>
        <w:t xml:space="preserve">There are many things you can do with NFC data depending on what type of </w:t>
      </w:r>
      <w:r w:rsidR="00F93E73">
        <w:rPr>
          <w:rFonts w:ascii="Times New Roman" w:hAnsi="Times New Roman"/>
        </w:rPr>
        <w:t xml:space="preserve">chip you are using and the application. Because we decided not to build our antenna with the ability to scan credit card data </w:t>
      </w:r>
      <w:r w:rsidR="009F37A7">
        <w:rPr>
          <w:rFonts w:ascii="Times New Roman" w:hAnsi="Times New Roman"/>
        </w:rPr>
        <w:t xml:space="preserve">and personal safety devices, we thought showing LEDs would be a simple and useful method of showing the user that the NFC data is being read. </w:t>
      </w:r>
      <w:r w:rsidR="00E05B36">
        <w:rPr>
          <w:rFonts w:ascii="Times New Roman" w:hAnsi="Times New Roman"/>
        </w:rPr>
        <w:t>T</w:t>
      </w:r>
      <w:r w:rsidR="00BD079F">
        <w:rPr>
          <w:rFonts w:ascii="Times New Roman" w:hAnsi="Times New Roman"/>
        </w:rPr>
        <w:t xml:space="preserve">he easiest way to achieve this would be to use a multicolor </w:t>
      </w:r>
      <w:proofErr w:type="gramStart"/>
      <w:r w:rsidR="00BD079F">
        <w:rPr>
          <w:rFonts w:ascii="Times New Roman" w:hAnsi="Times New Roman"/>
        </w:rPr>
        <w:t>LED</w:t>
      </w:r>
      <w:r w:rsidR="00E72A4B">
        <w:rPr>
          <w:rFonts w:ascii="Times New Roman" w:hAnsi="Times New Roman"/>
        </w:rPr>
        <w:t xml:space="preserve">, </w:t>
      </w:r>
      <w:r w:rsidR="00E05B36">
        <w:rPr>
          <w:rFonts w:ascii="Times New Roman" w:hAnsi="Times New Roman"/>
        </w:rPr>
        <w:t>and</w:t>
      </w:r>
      <w:proofErr w:type="gramEnd"/>
      <w:r w:rsidR="00E05B36">
        <w:rPr>
          <w:rFonts w:ascii="Times New Roman" w:hAnsi="Times New Roman"/>
        </w:rPr>
        <w:t xml:space="preserve"> </w:t>
      </w:r>
      <w:r w:rsidR="004021F2">
        <w:rPr>
          <w:rFonts w:ascii="Times New Roman" w:hAnsi="Times New Roman"/>
        </w:rPr>
        <w:t xml:space="preserve">began </w:t>
      </w:r>
      <w:r w:rsidR="00E72A4B">
        <w:rPr>
          <w:rFonts w:ascii="Times New Roman" w:hAnsi="Times New Roman"/>
        </w:rPr>
        <w:t>research</w:t>
      </w:r>
      <w:r w:rsidR="00E05B36">
        <w:rPr>
          <w:rFonts w:ascii="Times New Roman" w:hAnsi="Times New Roman"/>
        </w:rPr>
        <w:t>ing</w:t>
      </w:r>
      <w:r w:rsidR="004021F2">
        <w:rPr>
          <w:rFonts w:ascii="Times New Roman" w:hAnsi="Times New Roman"/>
        </w:rPr>
        <w:t xml:space="preserve"> them</w:t>
      </w:r>
      <w:r w:rsidR="00E72A4B">
        <w:rPr>
          <w:rFonts w:ascii="Times New Roman" w:hAnsi="Times New Roman"/>
        </w:rPr>
        <w:t xml:space="preserve">. </w:t>
      </w:r>
      <w:r w:rsidR="00F03A3B">
        <w:rPr>
          <w:rFonts w:ascii="Times New Roman" w:hAnsi="Times New Roman"/>
        </w:rPr>
        <w:t>We learned there were 2 types</w:t>
      </w:r>
      <w:r w:rsidR="00CC51E7">
        <w:rPr>
          <w:rFonts w:ascii="Times New Roman" w:hAnsi="Times New Roman"/>
        </w:rPr>
        <w:t xml:space="preserve"> of LED lights</w:t>
      </w:r>
      <w:r w:rsidR="00F03A3B">
        <w:rPr>
          <w:rFonts w:ascii="Times New Roman" w:hAnsi="Times New Roman"/>
        </w:rPr>
        <w:t xml:space="preserve">, a common </w:t>
      </w:r>
      <w:proofErr w:type="gramStart"/>
      <w:r w:rsidR="00F03A3B">
        <w:rPr>
          <w:rFonts w:ascii="Times New Roman" w:hAnsi="Times New Roman"/>
        </w:rPr>
        <w:t>cathode</w:t>
      </w:r>
      <w:proofErr w:type="gramEnd"/>
      <w:r w:rsidR="00F03A3B">
        <w:rPr>
          <w:rFonts w:ascii="Times New Roman" w:hAnsi="Times New Roman"/>
        </w:rPr>
        <w:t xml:space="preserve"> and a common anode</w:t>
      </w:r>
      <w:r w:rsidR="00CC51E7">
        <w:rPr>
          <w:rFonts w:ascii="Times New Roman" w:hAnsi="Times New Roman"/>
        </w:rPr>
        <w:t>.</w:t>
      </w:r>
      <w:r w:rsidR="00F03A3B">
        <w:rPr>
          <w:rFonts w:ascii="Times New Roman" w:hAnsi="Times New Roman"/>
        </w:rPr>
        <w:t xml:space="preserve"> </w:t>
      </w:r>
      <w:r w:rsidR="004F7288">
        <w:rPr>
          <w:rFonts w:ascii="Times New Roman" w:hAnsi="Times New Roman"/>
        </w:rPr>
        <w:t>W</w:t>
      </w:r>
      <w:r w:rsidR="00022D37">
        <w:rPr>
          <w:rFonts w:ascii="Times New Roman" w:hAnsi="Times New Roman"/>
        </w:rPr>
        <w:t xml:space="preserve">e </w:t>
      </w:r>
      <w:r w:rsidR="00F03A3B">
        <w:rPr>
          <w:rFonts w:ascii="Times New Roman" w:hAnsi="Times New Roman"/>
        </w:rPr>
        <w:t xml:space="preserve">determined a common </w:t>
      </w:r>
      <w:r w:rsidR="00336EA7">
        <w:rPr>
          <w:rFonts w:ascii="Times New Roman" w:hAnsi="Times New Roman"/>
        </w:rPr>
        <w:t xml:space="preserve">cathode </w:t>
      </w:r>
      <w:r w:rsidR="0066644F">
        <w:rPr>
          <w:rFonts w:ascii="Times New Roman" w:hAnsi="Times New Roman"/>
        </w:rPr>
        <w:t xml:space="preserve">would be the </w:t>
      </w:r>
      <w:r w:rsidR="00CF5716">
        <w:rPr>
          <w:rFonts w:ascii="Times New Roman" w:hAnsi="Times New Roman"/>
        </w:rPr>
        <w:t xml:space="preserve">best fit as we need to supply different voltages to the RGB pins </w:t>
      </w:r>
      <w:r w:rsidR="003365FF">
        <w:rPr>
          <w:rFonts w:ascii="Times New Roman" w:hAnsi="Times New Roman"/>
        </w:rPr>
        <w:t xml:space="preserve">which is easier to do using a common cathode LED. </w:t>
      </w:r>
    </w:p>
    <w:p w14:paraId="193CF2C1" w14:textId="7329CE7B" w:rsidR="00F53DBA" w:rsidRDefault="00A5515F" w:rsidP="007533CE">
      <w:pPr>
        <w:rPr>
          <w:rFonts w:ascii="Times New Roman" w:hAnsi="Times New Roman"/>
        </w:rPr>
      </w:pPr>
      <w:r w:rsidRPr="00920378">
        <w:rPr>
          <w:rFonts w:ascii="Times New Roman" w:hAnsi="Times New Roman"/>
          <w:noProof/>
        </w:rPr>
        <w:drawing>
          <wp:inline distT="0" distB="0" distL="0" distR="0" wp14:anchorId="0BB93990" wp14:editId="3827A351">
            <wp:extent cx="3931920" cy="1854556"/>
            <wp:effectExtent l="0" t="0" r="0" b="0"/>
            <wp:docPr id="409592319" name="Picture 409592319" descr="A diagram of 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592319"/>
                    <pic:cNvPicPr/>
                  </pic:nvPicPr>
                  <pic:blipFill>
                    <a:blip r:embed="rId12">
                      <a:extLst>
                        <a:ext uri="{28A0092B-C50C-407E-A947-70E740481C1C}">
                          <a14:useLocalDpi xmlns:a14="http://schemas.microsoft.com/office/drawing/2010/main" val="0"/>
                        </a:ext>
                      </a:extLst>
                    </a:blip>
                    <a:stretch>
                      <a:fillRect/>
                    </a:stretch>
                  </pic:blipFill>
                  <pic:spPr>
                    <a:xfrm>
                      <a:off x="0" y="0"/>
                      <a:ext cx="3935173" cy="1856090"/>
                    </a:xfrm>
                    <a:prstGeom prst="rect">
                      <a:avLst/>
                    </a:prstGeom>
                  </pic:spPr>
                </pic:pic>
              </a:graphicData>
            </a:graphic>
          </wp:inline>
        </w:drawing>
      </w:r>
    </w:p>
    <w:p w14:paraId="2130BDCB" w14:textId="5892012A" w:rsidR="009451C0" w:rsidRDefault="0055527D" w:rsidP="007533CE">
      <w:pPr>
        <w:rPr>
          <w:rFonts w:ascii="Times New Roman" w:hAnsi="Times New Roman"/>
        </w:rPr>
      </w:pPr>
      <w:r>
        <w:rPr>
          <w:rFonts w:ascii="Times New Roman" w:hAnsi="Times New Roman"/>
        </w:rPr>
        <w:t>As we have mentioned, t</w:t>
      </w:r>
      <w:r w:rsidR="00F12EC6">
        <w:rPr>
          <w:rFonts w:ascii="Times New Roman" w:hAnsi="Times New Roman"/>
        </w:rPr>
        <w:t xml:space="preserve">he figures we </w:t>
      </w:r>
      <w:r>
        <w:rPr>
          <w:rFonts w:ascii="Times New Roman" w:hAnsi="Times New Roman"/>
        </w:rPr>
        <w:t>decided</w:t>
      </w:r>
      <w:r w:rsidR="00F12EC6">
        <w:rPr>
          <w:rFonts w:ascii="Times New Roman" w:hAnsi="Times New Roman"/>
        </w:rPr>
        <w:t xml:space="preserve"> to use are </w:t>
      </w:r>
      <w:r w:rsidR="009371B8">
        <w:rPr>
          <w:rFonts w:ascii="Times New Roman" w:hAnsi="Times New Roman"/>
        </w:rPr>
        <w:t>amiibo</w:t>
      </w:r>
      <w:r w:rsidR="009451C0">
        <w:rPr>
          <w:rFonts w:ascii="Times New Roman" w:hAnsi="Times New Roman"/>
        </w:rPr>
        <w:t xml:space="preserve">. </w:t>
      </w:r>
      <w:r w:rsidR="009371B8">
        <w:rPr>
          <w:rFonts w:ascii="Times New Roman" w:hAnsi="Times New Roman"/>
        </w:rPr>
        <w:t>Amiibo</w:t>
      </w:r>
      <w:r w:rsidR="00F12EC6">
        <w:rPr>
          <w:rFonts w:ascii="Times New Roman" w:hAnsi="Times New Roman"/>
        </w:rPr>
        <w:t xml:space="preserve"> are a product from Nintendo which have a</w:t>
      </w:r>
      <w:r w:rsidR="000B3725">
        <w:rPr>
          <w:rFonts w:ascii="Times New Roman" w:hAnsi="Times New Roman"/>
        </w:rPr>
        <w:t xml:space="preserve">n </w:t>
      </w:r>
      <w:r w:rsidR="00586947">
        <w:rPr>
          <w:rFonts w:ascii="Times New Roman" w:hAnsi="Times New Roman"/>
        </w:rPr>
        <w:t>N</w:t>
      </w:r>
      <w:r w:rsidR="00321948">
        <w:rPr>
          <w:rFonts w:ascii="Times New Roman" w:hAnsi="Times New Roman"/>
        </w:rPr>
        <w:t>TAG</w:t>
      </w:r>
      <w:r w:rsidR="00806C64">
        <w:rPr>
          <w:rFonts w:ascii="Times New Roman" w:hAnsi="Times New Roman"/>
        </w:rPr>
        <w:t>215</w:t>
      </w:r>
      <w:r w:rsidR="000B3725">
        <w:rPr>
          <w:rFonts w:ascii="Times New Roman" w:hAnsi="Times New Roman"/>
        </w:rPr>
        <w:t xml:space="preserve"> chip inside of</w:t>
      </w:r>
      <w:r w:rsidR="005121F7">
        <w:rPr>
          <w:rFonts w:ascii="Times New Roman" w:hAnsi="Times New Roman"/>
        </w:rPr>
        <w:t xml:space="preserve"> that </w:t>
      </w:r>
      <w:r w:rsidR="009451C0">
        <w:rPr>
          <w:rFonts w:ascii="Times New Roman" w:hAnsi="Times New Roman"/>
        </w:rPr>
        <w:t xml:space="preserve">both read and </w:t>
      </w:r>
      <w:r w:rsidR="005121F7">
        <w:rPr>
          <w:rFonts w:ascii="Times New Roman" w:hAnsi="Times New Roman"/>
        </w:rPr>
        <w:t xml:space="preserve">store their </w:t>
      </w:r>
      <w:r w:rsidR="00E9339B">
        <w:rPr>
          <w:rFonts w:ascii="Times New Roman" w:hAnsi="Times New Roman"/>
        </w:rPr>
        <w:t>own</w:t>
      </w:r>
      <w:r w:rsidR="005121F7">
        <w:rPr>
          <w:rFonts w:ascii="Times New Roman" w:hAnsi="Times New Roman"/>
        </w:rPr>
        <w:t xml:space="preserve"> unique data. </w:t>
      </w:r>
      <w:r w:rsidR="000B3725">
        <w:rPr>
          <w:rFonts w:ascii="Times New Roman" w:hAnsi="Times New Roman"/>
        </w:rPr>
        <w:t xml:space="preserve">  </w:t>
      </w:r>
    </w:p>
    <w:p w14:paraId="3B09430D" w14:textId="201B7BF3" w:rsidR="003365FF" w:rsidRDefault="00833DF9" w:rsidP="007533CE">
      <w:pPr>
        <w:rPr>
          <w:rFonts w:ascii="Times New Roman" w:hAnsi="Times New Roman"/>
        </w:rPr>
      </w:pPr>
      <w:r>
        <w:rPr>
          <w:rFonts w:ascii="Times New Roman" w:hAnsi="Times New Roman"/>
        </w:rPr>
        <w:lastRenderedPageBreak/>
        <w:t xml:space="preserve">We can read the data from the </w:t>
      </w:r>
      <w:r w:rsidR="009371B8">
        <w:rPr>
          <w:rFonts w:ascii="Times New Roman" w:hAnsi="Times New Roman"/>
        </w:rPr>
        <w:t>amiibo</w:t>
      </w:r>
      <w:r>
        <w:rPr>
          <w:rFonts w:ascii="Times New Roman" w:hAnsi="Times New Roman"/>
        </w:rPr>
        <w:t xml:space="preserve"> through wireless</w:t>
      </w:r>
      <w:r w:rsidR="00421876">
        <w:rPr>
          <w:rFonts w:ascii="Times New Roman" w:hAnsi="Times New Roman"/>
        </w:rPr>
        <w:t xml:space="preserve"> data </w:t>
      </w:r>
      <w:r>
        <w:rPr>
          <w:rFonts w:ascii="Times New Roman" w:hAnsi="Times New Roman"/>
        </w:rPr>
        <w:t xml:space="preserve">transfer </w:t>
      </w:r>
      <w:proofErr w:type="gramStart"/>
      <w:r w:rsidR="00421876">
        <w:rPr>
          <w:rFonts w:ascii="Times New Roman" w:hAnsi="Times New Roman"/>
        </w:rPr>
        <w:t>as long as</w:t>
      </w:r>
      <w:proofErr w:type="gramEnd"/>
      <w:r w:rsidR="00421876">
        <w:rPr>
          <w:rFonts w:ascii="Times New Roman" w:hAnsi="Times New Roman"/>
        </w:rPr>
        <w:t xml:space="preserve"> it is within range of a</w:t>
      </w:r>
      <w:r w:rsidR="009E4E3E">
        <w:rPr>
          <w:rFonts w:ascii="Times New Roman" w:hAnsi="Times New Roman"/>
        </w:rPr>
        <w:t>n</w:t>
      </w:r>
      <w:r w:rsidR="002C75BB">
        <w:rPr>
          <w:rFonts w:ascii="Times New Roman" w:hAnsi="Times New Roman"/>
        </w:rPr>
        <w:t xml:space="preserve"> NFC</w:t>
      </w:r>
      <w:r w:rsidR="00421876">
        <w:rPr>
          <w:rFonts w:ascii="Times New Roman" w:hAnsi="Times New Roman"/>
        </w:rPr>
        <w:t xml:space="preserve"> antenna. </w:t>
      </w:r>
      <w:r w:rsidR="0080508B">
        <w:rPr>
          <w:rFonts w:ascii="Times New Roman" w:hAnsi="Times New Roman"/>
        </w:rPr>
        <w:t>Researching</w:t>
      </w:r>
      <w:r w:rsidR="00CC03D1">
        <w:rPr>
          <w:rFonts w:ascii="Times New Roman" w:hAnsi="Times New Roman"/>
        </w:rPr>
        <w:t xml:space="preserve"> how </w:t>
      </w:r>
      <w:r w:rsidR="002C75BB">
        <w:rPr>
          <w:rFonts w:ascii="Times New Roman" w:hAnsi="Times New Roman"/>
        </w:rPr>
        <w:t>NFC antennas work</w:t>
      </w:r>
      <w:r w:rsidR="00BB0446">
        <w:rPr>
          <w:rFonts w:ascii="Times New Roman" w:hAnsi="Times New Roman"/>
        </w:rPr>
        <w:t xml:space="preserve"> </w:t>
      </w:r>
      <w:r w:rsidR="00925C7A">
        <w:rPr>
          <w:rFonts w:ascii="Times New Roman" w:hAnsi="Times New Roman"/>
        </w:rPr>
        <w:t xml:space="preserve">ended up being the </w:t>
      </w:r>
      <w:proofErr w:type="gramStart"/>
      <w:r w:rsidR="00925C7A">
        <w:rPr>
          <w:rFonts w:ascii="Times New Roman" w:hAnsi="Times New Roman"/>
        </w:rPr>
        <w:t>main focus</w:t>
      </w:r>
      <w:proofErr w:type="gramEnd"/>
      <w:r w:rsidR="001F51EF">
        <w:rPr>
          <w:rFonts w:ascii="Times New Roman" w:hAnsi="Times New Roman"/>
        </w:rPr>
        <w:t xml:space="preserve"> of our design for our first semester</w:t>
      </w:r>
      <w:r w:rsidR="00CC03D1">
        <w:rPr>
          <w:rFonts w:ascii="Times New Roman" w:hAnsi="Times New Roman"/>
        </w:rPr>
        <w:t>. We determined that a CLRC6</w:t>
      </w:r>
      <w:r w:rsidR="00FB3CCA">
        <w:rPr>
          <w:rFonts w:ascii="Times New Roman" w:hAnsi="Times New Roman"/>
        </w:rPr>
        <w:t>6</w:t>
      </w:r>
      <w:r w:rsidR="00CC03D1">
        <w:rPr>
          <w:rFonts w:ascii="Times New Roman" w:hAnsi="Times New Roman"/>
        </w:rPr>
        <w:t xml:space="preserve">3 </w:t>
      </w:r>
      <w:r w:rsidR="008774FA">
        <w:rPr>
          <w:rFonts w:ascii="Times New Roman" w:hAnsi="Times New Roman"/>
        </w:rPr>
        <w:t xml:space="preserve">chip would be the best </w:t>
      </w:r>
      <w:r w:rsidR="008F3C65">
        <w:rPr>
          <w:rFonts w:ascii="Times New Roman" w:hAnsi="Times New Roman"/>
        </w:rPr>
        <w:t>for</w:t>
      </w:r>
      <w:r w:rsidR="008774FA">
        <w:rPr>
          <w:rFonts w:ascii="Times New Roman" w:hAnsi="Times New Roman"/>
        </w:rPr>
        <w:t xml:space="preserve"> our </w:t>
      </w:r>
      <w:r w:rsidR="008F3C65">
        <w:rPr>
          <w:rFonts w:ascii="Times New Roman" w:hAnsi="Times New Roman"/>
        </w:rPr>
        <w:t>uses</w:t>
      </w:r>
      <w:r w:rsidR="00533FBF">
        <w:rPr>
          <w:rFonts w:ascii="Times New Roman" w:hAnsi="Times New Roman"/>
        </w:rPr>
        <w:t xml:space="preserve"> as it is specifically for </w:t>
      </w:r>
      <w:r w:rsidR="00BF10E5">
        <w:rPr>
          <w:rFonts w:ascii="Times New Roman" w:hAnsi="Times New Roman"/>
        </w:rPr>
        <w:t xml:space="preserve">reading and processing data being received from an NFC antenna. </w:t>
      </w:r>
      <w:r w:rsidR="004278C1">
        <w:rPr>
          <w:rFonts w:ascii="Times New Roman" w:hAnsi="Times New Roman"/>
        </w:rPr>
        <w:t xml:space="preserve">We </w:t>
      </w:r>
      <w:r w:rsidR="00273E86">
        <w:rPr>
          <w:rFonts w:ascii="Times New Roman" w:hAnsi="Times New Roman"/>
        </w:rPr>
        <w:t>incorporated this chip</w:t>
      </w:r>
      <w:r w:rsidR="004278C1">
        <w:rPr>
          <w:rFonts w:ascii="Times New Roman" w:hAnsi="Times New Roman"/>
        </w:rPr>
        <w:t xml:space="preserve"> into our custom PCB</w:t>
      </w:r>
      <w:r w:rsidR="003C03F5">
        <w:rPr>
          <w:rFonts w:ascii="Times New Roman" w:hAnsi="Times New Roman"/>
        </w:rPr>
        <w:t xml:space="preserve"> and </w:t>
      </w:r>
      <w:proofErr w:type="gramStart"/>
      <w:r w:rsidR="003C03F5">
        <w:rPr>
          <w:rFonts w:ascii="Times New Roman" w:hAnsi="Times New Roman"/>
        </w:rPr>
        <w:t>looked into</w:t>
      </w:r>
      <w:proofErr w:type="gramEnd"/>
      <w:r w:rsidR="003C03F5">
        <w:rPr>
          <w:rFonts w:ascii="Times New Roman" w:hAnsi="Times New Roman"/>
        </w:rPr>
        <w:t xml:space="preserve"> the </w:t>
      </w:r>
      <w:r w:rsidR="00914074">
        <w:rPr>
          <w:rFonts w:ascii="Times New Roman" w:hAnsi="Times New Roman"/>
        </w:rPr>
        <w:t xml:space="preserve">schematic </w:t>
      </w:r>
      <w:r w:rsidR="00D5092F">
        <w:rPr>
          <w:rFonts w:ascii="Times New Roman" w:hAnsi="Times New Roman"/>
        </w:rPr>
        <w:t xml:space="preserve">to find out how the </w:t>
      </w:r>
      <w:r w:rsidR="00AE77BF">
        <w:rPr>
          <w:rFonts w:ascii="Times New Roman" w:hAnsi="Times New Roman"/>
        </w:rPr>
        <w:t>CLRC</w:t>
      </w:r>
      <w:r w:rsidR="00D5092F">
        <w:rPr>
          <w:rFonts w:ascii="Times New Roman" w:hAnsi="Times New Roman"/>
        </w:rPr>
        <w:t>663 operates</w:t>
      </w:r>
      <w:r w:rsidR="009B5FF3">
        <w:rPr>
          <w:rFonts w:ascii="Times New Roman" w:hAnsi="Times New Roman"/>
        </w:rPr>
        <w:t>.</w:t>
      </w:r>
    </w:p>
    <w:p w14:paraId="3BAEABCF" w14:textId="77777777" w:rsidR="00AE77BF" w:rsidRDefault="00AE77BF" w:rsidP="007533CE">
      <w:pPr>
        <w:rPr>
          <w:rFonts w:ascii="Times New Roman" w:hAnsi="Times New Roman"/>
        </w:rPr>
      </w:pPr>
    </w:p>
    <w:p w14:paraId="15F78E4B" w14:textId="2A1CDBCE" w:rsidR="00F53DBA" w:rsidRDefault="00F53DBA" w:rsidP="007533CE">
      <w:pPr>
        <w:rPr>
          <w:rFonts w:ascii="Times New Roman" w:hAnsi="Times New Roman"/>
        </w:rPr>
      </w:pPr>
      <w:r w:rsidRPr="00920378">
        <w:rPr>
          <w:rFonts w:ascii="Times New Roman" w:hAnsi="Times New Roman"/>
          <w:noProof/>
        </w:rPr>
        <w:drawing>
          <wp:inline distT="0" distB="0" distL="0" distR="0" wp14:anchorId="1BA7D4E3" wp14:editId="7EE0E0B1">
            <wp:extent cx="3863340" cy="2584056"/>
            <wp:effectExtent l="0" t="0" r="3810" b="6985"/>
            <wp:docPr id="1404671719" name="Picture 140467171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6717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5628" cy="2592275"/>
                    </a:xfrm>
                    <a:prstGeom prst="rect">
                      <a:avLst/>
                    </a:prstGeom>
                  </pic:spPr>
                </pic:pic>
              </a:graphicData>
            </a:graphic>
          </wp:inline>
        </w:drawing>
      </w:r>
    </w:p>
    <w:p w14:paraId="37EE2034" w14:textId="77777777" w:rsidR="009B5FF3" w:rsidRDefault="009B5FF3" w:rsidP="007533CE">
      <w:pPr>
        <w:rPr>
          <w:rFonts w:ascii="Times New Roman" w:hAnsi="Times New Roman"/>
        </w:rPr>
      </w:pPr>
    </w:p>
    <w:p w14:paraId="30F20E61" w14:textId="57D42250" w:rsidR="00F53DBA" w:rsidRDefault="00F53DBA" w:rsidP="007533CE">
      <w:pPr>
        <w:rPr>
          <w:rFonts w:ascii="Times New Roman" w:hAnsi="Times New Roman"/>
        </w:rPr>
      </w:pPr>
    </w:p>
    <w:p w14:paraId="7D6BD4A4" w14:textId="704BF88C" w:rsidR="0059149A" w:rsidRPr="006358A9" w:rsidRDefault="00F9729B" w:rsidP="007533CE">
      <w:pPr>
        <w:rPr>
          <w:rFonts w:ascii="Times New Roman" w:hAnsi="Times New Roman"/>
          <w:b/>
        </w:rPr>
      </w:pPr>
      <w:r w:rsidRPr="00E2455F">
        <w:rPr>
          <w:rFonts w:ascii="Times New Roman" w:hAnsi="Times New Roman"/>
          <w:b/>
        </w:rPr>
        <w:t xml:space="preserve">Early </w:t>
      </w:r>
      <w:r w:rsidR="00E2455F">
        <w:rPr>
          <w:rFonts w:ascii="Times New Roman" w:hAnsi="Times New Roman"/>
          <w:b/>
        </w:rPr>
        <w:t>C</w:t>
      </w:r>
      <w:r w:rsidRPr="00E2455F">
        <w:rPr>
          <w:rFonts w:ascii="Times New Roman" w:hAnsi="Times New Roman"/>
          <w:b/>
        </w:rPr>
        <w:t>onceptual</w:t>
      </w:r>
      <w:r w:rsidR="00594409" w:rsidRPr="00E2455F">
        <w:rPr>
          <w:rFonts w:ascii="Times New Roman" w:hAnsi="Times New Roman"/>
          <w:b/>
        </w:rPr>
        <w:t xml:space="preserve"> </w:t>
      </w:r>
      <w:r w:rsidR="00E2455F">
        <w:rPr>
          <w:rFonts w:ascii="Times New Roman" w:hAnsi="Times New Roman"/>
          <w:b/>
        </w:rPr>
        <w:t>S</w:t>
      </w:r>
      <w:r w:rsidR="00594409" w:rsidRPr="00E2455F">
        <w:rPr>
          <w:rFonts w:ascii="Times New Roman" w:hAnsi="Times New Roman"/>
          <w:b/>
        </w:rPr>
        <w:t>tages</w:t>
      </w:r>
      <w:r w:rsidR="000A208A" w:rsidRPr="00E2455F">
        <w:rPr>
          <w:rFonts w:ascii="Times New Roman" w:hAnsi="Times New Roman"/>
          <w:b/>
        </w:rPr>
        <w:t xml:space="preserve"> of the</w:t>
      </w:r>
      <w:r w:rsidRPr="00E2455F">
        <w:rPr>
          <w:rFonts w:ascii="Times New Roman" w:hAnsi="Times New Roman"/>
          <w:b/>
        </w:rPr>
        <w:t xml:space="preserve"> </w:t>
      </w:r>
      <w:r w:rsidR="00E2455F">
        <w:rPr>
          <w:rFonts w:ascii="Times New Roman" w:hAnsi="Times New Roman"/>
          <w:b/>
        </w:rPr>
        <w:t>C</w:t>
      </w:r>
      <w:r w:rsidRPr="00E2455F">
        <w:rPr>
          <w:rFonts w:ascii="Times New Roman" w:hAnsi="Times New Roman"/>
          <w:b/>
        </w:rPr>
        <w:t xml:space="preserve">ustom </w:t>
      </w:r>
      <w:r w:rsidR="000A208A" w:rsidRPr="00E2455F">
        <w:rPr>
          <w:rFonts w:ascii="Times New Roman" w:hAnsi="Times New Roman"/>
          <w:b/>
        </w:rPr>
        <w:t>PCB:</w:t>
      </w:r>
    </w:p>
    <w:p w14:paraId="46BE0374" w14:textId="77777777" w:rsidR="00946476" w:rsidRDefault="00946476" w:rsidP="007533CE">
      <w:pPr>
        <w:rPr>
          <w:rFonts w:ascii="Times New Roman" w:hAnsi="Times New Roman"/>
        </w:rPr>
      </w:pPr>
    </w:p>
    <w:p w14:paraId="0CBBCB1E" w14:textId="7B5E8395" w:rsidR="00D74B19" w:rsidRDefault="002F7840" w:rsidP="007533CE">
      <w:pPr>
        <w:rPr>
          <w:rFonts w:ascii="Times New Roman" w:hAnsi="Times New Roman"/>
        </w:rPr>
      </w:pPr>
      <w:r>
        <w:rPr>
          <w:rFonts w:ascii="Times New Roman" w:hAnsi="Times New Roman"/>
        </w:rPr>
        <w:t>When</w:t>
      </w:r>
      <w:r w:rsidR="00946476">
        <w:rPr>
          <w:rFonts w:ascii="Times New Roman" w:hAnsi="Times New Roman"/>
        </w:rPr>
        <w:t xml:space="preserve"> we </w:t>
      </w:r>
      <w:r>
        <w:rPr>
          <w:rFonts w:ascii="Times New Roman" w:hAnsi="Times New Roman"/>
        </w:rPr>
        <w:t xml:space="preserve">started to research </w:t>
      </w:r>
      <w:r w:rsidR="003B0ABE">
        <w:rPr>
          <w:rFonts w:ascii="Times New Roman" w:hAnsi="Times New Roman"/>
        </w:rPr>
        <w:t xml:space="preserve">the </w:t>
      </w:r>
      <w:r>
        <w:rPr>
          <w:rFonts w:ascii="Times New Roman" w:hAnsi="Times New Roman"/>
        </w:rPr>
        <w:t>NFC antenna</w:t>
      </w:r>
      <w:r w:rsidR="008F5753">
        <w:rPr>
          <w:rFonts w:ascii="Times New Roman" w:hAnsi="Times New Roman"/>
        </w:rPr>
        <w:t xml:space="preserve">, we </w:t>
      </w:r>
      <w:r>
        <w:rPr>
          <w:rFonts w:ascii="Times New Roman" w:hAnsi="Times New Roman"/>
        </w:rPr>
        <w:t>knew this would end up becoming a long journey, and so</w:t>
      </w:r>
      <w:r w:rsidR="008F5753">
        <w:rPr>
          <w:rFonts w:ascii="Times New Roman" w:hAnsi="Times New Roman"/>
        </w:rPr>
        <w:t xml:space="preserve"> we took some time to figure out </w:t>
      </w:r>
      <w:r w:rsidR="00727F8B">
        <w:rPr>
          <w:rFonts w:ascii="Times New Roman" w:hAnsi="Times New Roman"/>
        </w:rPr>
        <w:t xml:space="preserve">how </w:t>
      </w:r>
      <w:r w:rsidR="008F5753">
        <w:rPr>
          <w:rFonts w:ascii="Times New Roman" w:hAnsi="Times New Roman"/>
        </w:rPr>
        <w:t xml:space="preserve">we wanted our </w:t>
      </w:r>
      <w:r w:rsidR="002A3428">
        <w:rPr>
          <w:rFonts w:ascii="Times New Roman" w:hAnsi="Times New Roman"/>
        </w:rPr>
        <w:t>a</w:t>
      </w:r>
      <w:r w:rsidR="00727F8B">
        <w:rPr>
          <w:rFonts w:ascii="Times New Roman" w:hAnsi="Times New Roman"/>
        </w:rPr>
        <w:t xml:space="preserve">ntenna to function and what specs </w:t>
      </w:r>
      <w:r w:rsidR="00885807">
        <w:rPr>
          <w:rFonts w:ascii="Times New Roman" w:hAnsi="Times New Roman"/>
        </w:rPr>
        <w:t xml:space="preserve">it would </w:t>
      </w:r>
      <w:r w:rsidR="00727F8B">
        <w:rPr>
          <w:rFonts w:ascii="Times New Roman" w:hAnsi="Times New Roman"/>
        </w:rPr>
        <w:t>have</w:t>
      </w:r>
      <w:r w:rsidR="00885807">
        <w:rPr>
          <w:rFonts w:ascii="Times New Roman" w:hAnsi="Times New Roman"/>
        </w:rPr>
        <w:t xml:space="preserve">. The picture below shows that we </w:t>
      </w:r>
      <w:r w:rsidR="00727F8B">
        <w:rPr>
          <w:rFonts w:ascii="Times New Roman" w:hAnsi="Times New Roman"/>
        </w:rPr>
        <w:t xml:space="preserve">originally </w:t>
      </w:r>
      <w:r w:rsidR="00885807">
        <w:rPr>
          <w:rFonts w:ascii="Times New Roman" w:hAnsi="Times New Roman"/>
        </w:rPr>
        <w:t>plan</w:t>
      </w:r>
      <w:r w:rsidR="00727F8B">
        <w:rPr>
          <w:rFonts w:ascii="Times New Roman" w:hAnsi="Times New Roman"/>
        </w:rPr>
        <w:t>ned</w:t>
      </w:r>
      <w:r w:rsidR="00885807">
        <w:rPr>
          <w:rFonts w:ascii="Times New Roman" w:hAnsi="Times New Roman"/>
        </w:rPr>
        <w:t xml:space="preserve"> to have 3 NFC antennas </w:t>
      </w:r>
      <w:r w:rsidR="00800892">
        <w:rPr>
          <w:rFonts w:ascii="Times New Roman" w:hAnsi="Times New Roman"/>
        </w:rPr>
        <w:t xml:space="preserve">on a single board, all </w:t>
      </w:r>
      <w:r w:rsidR="004A5A9C">
        <w:rPr>
          <w:rFonts w:ascii="Times New Roman" w:hAnsi="Times New Roman"/>
        </w:rPr>
        <w:t>laid</w:t>
      </w:r>
      <w:r w:rsidR="00800892">
        <w:rPr>
          <w:rFonts w:ascii="Times New Roman" w:hAnsi="Times New Roman"/>
        </w:rPr>
        <w:t xml:space="preserve"> out </w:t>
      </w:r>
      <w:r w:rsidR="00A81023">
        <w:rPr>
          <w:rFonts w:ascii="Times New Roman" w:hAnsi="Times New Roman"/>
        </w:rPr>
        <w:t xml:space="preserve">next to each other </w:t>
      </w:r>
      <w:r w:rsidR="00F03913">
        <w:rPr>
          <w:rFonts w:ascii="Times New Roman" w:hAnsi="Times New Roman"/>
        </w:rPr>
        <w:t xml:space="preserve">(represented by the ovals </w:t>
      </w:r>
      <w:r w:rsidR="00380F47">
        <w:rPr>
          <w:rFonts w:ascii="Times New Roman" w:hAnsi="Times New Roman"/>
        </w:rPr>
        <w:t xml:space="preserve">in the middle) and then they will all feed into </w:t>
      </w:r>
      <w:r w:rsidR="00F45675">
        <w:rPr>
          <w:rFonts w:ascii="Times New Roman" w:hAnsi="Times New Roman"/>
        </w:rPr>
        <w:t xml:space="preserve">our </w:t>
      </w:r>
      <w:r w:rsidR="001549C9">
        <w:rPr>
          <w:rFonts w:ascii="Times New Roman" w:hAnsi="Times New Roman"/>
        </w:rPr>
        <w:t>CLRC6</w:t>
      </w:r>
      <w:r w:rsidR="002A3428">
        <w:rPr>
          <w:rFonts w:ascii="Times New Roman" w:hAnsi="Times New Roman"/>
        </w:rPr>
        <w:t>6</w:t>
      </w:r>
      <w:r w:rsidR="001549C9">
        <w:rPr>
          <w:rFonts w:ascii="Times New Roman" w:hAnsi="Times New Roman"/>
        </w:rPr>
        <w:t>3.</w:t>
      </w:r>
    </w:p>
    <w:p w14:paraId="5152E8F1" w14:textId="1624503C" w:rsidR="00D74B19" w:rsidRDefault="00D74B19" w:rsidP="007533CE">
      <w:pPr>
        <w:rPr>
          <w:rFonts w:ascii="Times New Roman" w:hAnsi="Times New Roman"/>
        </w:rPr>
      </w:pPr>
      <w:r>
        <w:rPr>
          <w:rFonts w:ascii="Times New Roman" w:hAnsi="Times New Roman"/>
        </w:rPr>
        <w:t>The reasoning behind this was that we could create 3 different antennas, but only scan one antenna at a time when something was placed</w:t>
      </w:r>
      <w:r w:rsidR="00D269CC">
        <w:rPr>
          <w:rFonts w:ascii="Times New Roman" w:hAnsi="Times New Roman"/>
        </w:rPr>
        <w:t>. This will lead to</w:t>
      </w:r>
      <w:r>
        <w:rPr>
          <w:rFonts w:ascii="Times New Roman" w:hAnsi="Times New Roman"/>
        </w:rPr>
        <w:t xml:space="preserve"> saving costs on the </w:t>
      </w:r>
      <w:r w:rsidR="007D2B88">
        <w:rPr>
          <w:rFonts w:ascii="Times New Roman" w:hAnsi="Times New Roman"/>
        </w:rPr>
        <w:t xml:space="preserve">microprocessor </w:t>
      </w:r>
      <w:r>
        <w:rPr>
          <w:rFonts w:ascii="Times New Roman" w:hAnsi="Times New Roman"/>
        </w:rPr>
        <w:t>chips.</w:t>
      </w:r>
      <w:r w:rsidR="001549C9">
        <w:rPr>
          <w:rFonts w:ascii="Times New Roman" w:hAnsi="Times New Roman"/>
        </w:rPr>
        <w:t xml:space="preserve"> </w:t>
      </w:r>
    </w:p>
    <w:p w14:paraId="6AB5B10E" w14:textId="77777777" w:rsidR="00D74B19" w:rsidRDefault="00D74B19" w:rsidP="007533CE">
      <w:pPr>
        <w:rPr>
          <w:rFonts w:ascii="Times New Roman" w:hAnsi="Times New Roman"/>
        </w:rPr>
      </w:pPr>
    </w:p>
    <w:p w14:paraId="04AFFDD5" w14:textId="41DF4FAC" w:rsidR="00946476" w:rsidRDefault="001549C9" w:rsidP="007533CE">
      <w:pPr>
        <w:rPr>
          <w:rFonts w:ascii="Times New Roman" w:hAnsi="Times New Roman"/>
        </w:rPr>
      </w:pPr>
      <w:r>
        <w:rPr>
          <w:rFonts w:ascii="Times New Roman" w:hAnsi="Times New Roman"/>
        </w:rPr>
        <w:t>The picture lists a</w:t>
      </w:r>
      <w:r w:rsidR="007D2B88">
        <w:rPr>
          <w:rFonts w:ascii="Times New Roman" w:hAnsi="Times New Roman"/>
        </w:rPr>
        <w:t>n</w:t>
      </w:r>
      <w:r>
        <w:rPr>
          <w:rFonts w:ascii="Times New Roman" w:hAnsi="Times New Roman"/>
        </w:rPr>
        <w:t xml:space="preserve"> RC522 </w:t>
      </w:r>
      <w:r w:rsidR="00BE2397">
        <w:rPr>
          <w:rFonts w:ascii="Times New Roman" w:hAnsi="Times New Roman"/>
        </w:rPr>
        <w:t>chip</w:t>
      </w:r>
      <w:r>
        <w:rPr>
          <w:rFonts w:ascii="Times New Roman" w:hAnsi="Times New Roman"/>
        </w:rPr>
        <w:t xml:space="preserve"> as that is what we intended to use at the beginning, but after doing our research learned that the </w:t>
      </w:r>
      <w:r w:rsidR="00A646E8">
        <w:rPr>
          <w:rFonts w:ascii="Times New Roman" w:hAnsi="Times New Roman"/>
        </w:rPr>
        <w:t>RC522 chip was out of stock</w:t>
      </w:r>
      <w:r w:rsidR="00CE3C42">
        <w:rPr>
          <w:rFonts w:ascii="Times New Roman" w:hAnsi="Times New Roman"/>
        </w:rPr>
        <w:t>, and the</w:t>
      </w:r>
      <w:r>
        <w:rPr>
          <w:rFonts w:ascii="Times New Roman" w:hAnsi="Times New Roman"/>
        </w:rPr>
        <w:t xml:space="preserve"> CLRC6</w:t>
      </w:r>
      <w:r w:rsidR="007D2B88">
        <w:rPr>
          <w:rFonts w:ascii="Times New Roman" w:hAnsi="Times New Roman"/>
        </w:rPr>
        <w:t>6</w:t>
      </w:r>
      <w:r>
        <w:rPr>
          <w:rFonts w:ascii="Times New Roman" w:hAnsi="Times New Roman"/>
        </w:rPr>
        <w:t xml:space="preserve">3 is </w:t>
      </w:r>
      <w:r w:rsidR="007D2B88">
        <w:rPr>
          <w:rFonts w:ascii="Times New Roman" w:hAnsi="Times New Roman"/>
        </w:rPr>
        <w:t>the new</w:t>
      </w:r>
      <w:r w:rsidR="00A602D0">
        <w:rPr>
          <w:rFonts w:ascii="Times New Roman" w:hAnsi="Times New Roman"/>
        </w:rPr>
        <w:t xml:space="preserve"> </w:t>
      </w:r>
      <w:r w:rsidR="005F08EA">
        <w:rPr>
          <w:rFonts w:ascii="Times New Roman" w:hAnsi="Times New Roman"/>
        </w:rPr>
        <w:t>industry standard</w:t>
      </w:r>
      <w:r w:rsidR="00BE2397">
        <w:rPr>
          <w:rFonts w:ascii="Times New Roman" w:hAnsi="Times New Roman"/>
        </w:rPr>
        <w:t>.</w:t>
      </w:r>
      <w:r w:rsidR="005A0B1D">
        <w:rPr>
          <w:rFonts w:ascii="Times New Roman" w:hAnsi="Times New Roman"/>
        </w:rPr>
        <w:t xml:space="preserve"> </w:t>
      </w:r>
      <w:r w:rsidR="00BB30DA">
        <w:rPr>
          <w:rFonts w:ascii="Times New Roman" w:hAnsi="Times New Roman"/>
        </w:rPr>
        <w:t>Unfortunately</w:t>
      </w:r>
      <w:r w:rsidR="007D2B88">
        <w:rPr>
          <w:rFonts w:ascii="Times New Roman" w:hAnsi="Times New Roman"/>
        </w:rPr>
        <w:t>,</w:t>
      </w:r>
      <w:r w:rsidR="00BB30DA">
        <w:rPr>
          <w:rFonts w:ascii="Times New Roman" w:hAnsi="Times New Roman"/>
        </w:rPr>
        <w:t xml:space="preserve"> we later found out that the CLRC6</w:t>
      </w:r>
      <w:r w:rsidR="007D2B88">
        <w:rPr>
          <w:rFonts w:ascii="Times New Roman" w:hAnsi="Times New Roman"/>
        </w:rPr>
        <w:t>6</w:t>
      </w:r>
      <w:r w:rsidR="00BB30DA">
        <w:rPr>
          <w:rFonts w:ascii="Times New Roman" w:hAnsi="Times New Roman"/>
        </w:rPr>
        <w:t xml:space="preserve">3 chip </w:t>
      </w:r>
      <w:r w:rsidR="008C7DBF">
        <w:rPr>
          <w:rFonts w:ascii="Times New Roman" w:hAnsi="Times New Roman"/>
        </w:rPr>
        <w:t xml:space="preserve">has little to no documentation </w:t>
      </w:r>
      <w:r w:rsidR="007D2B88">
        <w:rPr>
          <w:rFonts w:ascii="Times New Roman" w:hAnsi="Times New Roman"/>
        </w:rPr>
        <w:t>(</w:t>
      </w:r>
      <w:proofErr w:type="gramStart"/>
      <w:r w:rsidR="007D2B88">
        <w:rPr>
          <w:rFonts w:ascii="Times New Roman" w:hAnsi="Times New Roman"/>
        </w:rPr>
        <w:t>due to the fact that</w:t>
      </w:r>
      <w:proofErr w:type="gramEnd"/>
      <w:r w:rsidR="007D2B88">
        <w:rPr>
          <w:rFonts w:ascii="Times New Roman" w:hAnsi="Times New Roman"/>
        </w:rPr>
        <w:t xml:space="preserve"> it is new) </w:t>
      </w:r>
      <w:r w:rsidR="008C7DBF">
        <w:rPr>
          <w:rFonts w:ascii="Times New Roman" w:hAnsi="Times New Roman"/>
        </w:rPr>
        <w:t xml:space="preserve">which has proven to be </w:t>
      </w:r>
      <w:r w:rsidR="007D2B88">
        <w:rPr>
          <w:rFonts w:ascii="Times New Roman" w:hAnsi="Times New Roman"/>
        </w:rPr>
        <w:t xml:space="preserve">tremendously </w:t>
      </w:r>
      <w:r w:rsidR="008C7DBF">
        <w:rPr>
          <w:rFonts w:ascii="Times New Roman" w:hAnsi="Times New Roman"/>
        </w:rPr>
        <w:t xml:space="preserve">difficult </w:t>
      </w:r>
      <w:r w:rsidR="00981547">
        <w:rPr>
          <w:rFonts w:ascii="Times New Roman" w:hAnsi="Times New Roman"/>
        </w:rPr>
        <w:t xml:space="preserve">in </w:t>
      </w:r>
      <w:r w:rsidR="00241E42">
        <w:rPr>
          <w:rFonts w:ascii="Times New Roman" w:hAnsi="Times New Roman"/>
        </w:rPr>
        <w:t xml:space="preserve">debugging </w:t>
      </w:r>
      <w:r w:rsidR="00981547">
        <w:rPr>
          <w:rFonts w:ascii="Times New Roman" w:hAnsi="Times New Roman"/>
        </w:rPr>
        <w:t xml:space="preserve">the </w:t>
      </w:r>
      <w:r w:rsidR="00BA4B06">
        <w:rPr>
          <w:rFonts w:ascii="Times New Roman" w:hAnsi="Times New Roman"/>
        </w:rPr>
        <w:t>antenna</w:t>
      </w:r>
      <w:r w:rsidR="001E20B3">
        <w:rPr>
          <w:rFonts w:ascii="Times New Roman" w:hAnsi="Times New Roman"/>
        </w:rPr>
        <w:t xml:space="preserve"> </w:t>
      </w:r>
      <w:r w:rsidR="00241E42">
        <w:rPr>
          <w:rFonts w:ascii="Times New Roman" w:hAnsi="Times New Roman"/>
        </w:rPr>
        <w:t xml:space="preserve">and </w:t>
      </w:r>
      <w:r w:rsidR="00981547">
        <w:rPr>
          <w:rFonts w:ascii="Times New Roman" w:hAnsi="Times New Roman"/>
        </w:rPr>
        <w:t xml:space="preserve">getting </w:t>
      </w:r>
      <w:r w:rsidR="00241E42">
        <w:rPr>
          <w:rFonts w:ascii="Times New Roman" w:hAnsi="Times New Roman"/>
        </w:rPr>
        <w:t>it</w:t>
      </w:r>
      <w:r w:rsidR="001E20B3">
        <w:rPr>
          <w:rFonts w:ascii="Times New Roman" w:hAnsi="Times New Roman"/>
        </w:rPr>
        <w:t xml:space="preserve"> to work.</w:t>
      </w:r>
    </w:p>
    <w:p w14:paraId="07B268A9" w14:textId="3F1756DB" w:rsidR="00F53DBA" w:rsidRDefault="0059149A" w:rsidP="007533CE">
      <w:pPr>
        <w:rPr>
          <w:rFonts w:ascii="Times New Roman" w:hAnsi="Times New Roman"/>
        </w:rPr>
      </w:pPr>
      <w:r w:rsidRPr="00920378">
        <w:rPr>
          <w:rFonts w:ascii="Times New Roman" w:hAnsi="Times New Roman"/>
          <w:noProof/>
        </w:rPr>
        <w:lastRenderedPageBreak/>
        <w:drawing>
          <wp:inline distT="0" distB="0" distL="0" distR="0" wp14:anchorId="7A492DAA" wp14:editId="38F340CA">
            <wp:extent cx="5486400" cy="4114800"/>
            <wp:effectExtent l="0" t="0" r="0" b="0"/>
            <wp:docPr id="386704321" name="Picture 386704321" descr="A white board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4321" name="Picture 12" descr="A white board with drawings on 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EE7DF1F" w14:textId="77777777" w:rsidR="00DE0651" w:rsidRDefault="00DE0651" w:rsidP="007533CE">
      <w:pPr>
        <w:rPr>
          <w:rFonts w:ascii="Times New Roman" w:hAnsi="Times New Roman"/>
        </w:rPr>
      </w:pPr>
    </w:p>
    <w:p w14:paraId="79E56508" w14:textId="77777777" w:rsidR="00DE0651" w:rsidRDefault="00DE0651" w:rsidP="007533CE">
      <w:pPr>
        <w:rPr>
          <w:rFonts w:ascii="Times New Roman" w:hAnsi="Times New Roman"/>
        </w:rPr>
      </w:pPr>
    </w:p>
    <w:p w14:paraId="0B041181" w14:textId="77777777" w:rsidR="00915EB9" w:rsidRDefault="00915EB9" w:rsidP="007533CE">
      <w:pPr>
        <w:rPr>
          <w:rFonts w:ascii="Times New Roman" w:hAnsi="Times New Roman"/>
        </w:rPr>
      </w:pPr>
    </w:p>
    <w:p w14:paraId="0C0A2386" w14:textId="3A37CEFE" w:rsidR="00915EB9" w:rsidRDefault="00DE0651" w:rsidP="007533CE">
      <w:pPr>
        <w:rPr>
          <w:rFonts w:ascii="Times New Roman" w:hAnsi="Times New Roman"/>
        </w:rPr>
      </w:pPr>
      <w:r>
        <w:rPr>
          <w:rFonts w:ascii="Times New Roman" w:hAnsi="Times New Roman"/>
        </w:rPr>
        <w:t>We then began to decide</w:t>
      </w:r>
      <w:r w:rsidR="00915EB9">
        <w:rPr>
          <w:rFonts w:ascii="Times New Roman" w:hAnsi="Times New Roman"/>
        </w:rPr>
        <w:t xml:space="preserve"> </w:t>
      </w:r>
      <w:r w:rsidR="008545D0">
        <w:rPr>
          <w:rFonts w:ascii="Times New Roman" w:hAnsi="Times New Roman"/>
        </w:rPr>
        <w:t xml:space="preserve">shows </w:t>
      </w:r>
      <w:r w:rsidR="009F38F9">
        <w:rPr>
          <w:rFonts w:ascii="Times New Roman" w:hAnsi="Times New Roman"/>
        </w:rPr>
        <w:t xml:space="preserve">a simple design of our </w:t>
      </w:r>
      <w:r>
        <w:rPr>
          <w:rFonts w:ascii="Times New Roman" w:hAnsi="Times New Roman"/>
        </w:rPr>
        <w:t xml:space="preserve">electrical </w:t>
      </w:r>
      <w:r w:rsidR="009F38F9">
        <w:rPr>
          <w:rFonts w:ascii="Times New Roman" w:hAnsi="Times New Roman"/>
        </w:rPr>
        <w:t xml:space="preserve">layout. As mentioned above, we planned to have three </w:t>
      </w:r>
      <w:r w:rsidR="00B52F52">
        <w:rPr>
          <w:rFonts w:ascii="Times New Roman" w:hAnsi="Times New Roman"/>
        </w:rPr>
        <w:t>antennas</w:t>
      </w:r>
      <w:r w:rsidR="009F38F9">
        <w:rPr>
          <w:rFonts w:ascii="Times New Roman" w:hAnsi="Times New Roman"/>
        </w:rPr>
        <w:t xml:space="preserve"> going to a</w:t>
      </w:r>
      <w:r w:rsidR="008545D0">
        <w:rPr>
          <w:rFonts w:ascii="Times New Roman" w:hAnsi="Times New Roman"/>
        </w:rPr>
        <w:t xml:space="preserve"> </w:t>
      </w:r>
      <w:r w:rsidR="00B52F52">
        <w:rPr>
          <w:rFonts w:ascii="Times New Roman" w:hAnsi="Times New Roman"/>
        </w:rPr>
        <w:t>small chip which will read and process the data</w:t>
      </w:r>
      <w:r w:rsidR="004956B7">
        <w:rPr>
          <w:rFonts w:ascii="Times New Roman" w:hAnsi="Times New Roman"/>
        </w:rPr>
        <w:t xml:space="preserve">. </w:t>
      </w:r>
      <w:r w:rsidR="00BA0286">
        <w:rPr>
          <w:rFonts w:ascii="Times New Roman" w:hAnsi="Times New Roman"/>
        </w:rPr>
        <w:t xml:space="preserve">Shown here is also a port for </w:t>
      </w:r>
      <w:r w:rsidR="001D7582">
        <w:rPr>
          <w:rFonts w:ascii="Times New Roman" w:hAnsi="Times New Roman"/>
        </w:rPr>
        <w:t>micro</w:t>
      </w:r>
      <w:r w:rsidR="004E10D5">
        <w:rPr>
          <w:rFonts w:ascii="Times New Roman" w:hAnsi="Times New Roman"/>
        </w:rPr>
        <w:t>-</w:t>
      </w:r>
      <w:r w:rsidR="001D7582">
        <w:rPr>
          <w:rFonts w:ascii="Times New Roman" w:hAnsi="Times New Roman"/>
        </w:rPr>
        <w:t xml:space="preserve">USB or USB-C </w:t>
      </w:r>
      <w:r w:rsidR="007415D3">
        <w:rPr>
          <w:rFonts w:ascii="Times New Roman" w:hAnsi="Times New Roman"/>
        </w:rPr>
        <w:t xml:space="preserve">which we will use to program our chip. </w:t>
      </w:r>
      <w:r w:rsidR="004E10D5">
        <w:rPr>
          <w:rFonts w:ascii="Times New Roman" w:hAnsi="Times New Roman"/>
        </w:rPr>
        <w:t>We had initially considered including</w:t>
      </w:r>
      <w:r w:rsidR="007415D3">
        <w:rPr>
          <w:rFonts w:ascii="Times New Roman" w:hAnsi="Times New Roman"/>
        </w:rPr>
        <w:t xml:space="preserve"> a DC power jack</w:t>
      </w:r>
      <w:r w:rsidR="00753E15">
        <w:rPr>
          <w:rFonts w:ascii="Times New Roman" w:hAnsi="Times New Roman"/>
        </w:rPr>
        <w:t xml:space="preserve"> and micro</w:t>
      </w:r>
      <w:r w:rsidR="004E10D5">
        <w:rPr>
          <w:rFonts w:ascii="Times New Roman" w:hAnsi="Times New Roman"/>
        </w:rPr>
        <w:t>-USB</w:t>
      </w:r>
      <w:r w:rsidR="00753E15">
        <w:rPr>
          <w:rFonts w:ascii="Times New Roman" w:hAnsi="Times New Roman"/>
        </w:rPr>
        <w:t xml:space="preserve"> slot</w:t>
      </w:r>
      <w:r w:rsidR="007415D3">
        <w:rPr>
          <w:rFonts w:ascii="Times New Roman" w:hAnsi="Times New Roman"/>
        </w:rPr>
        <w:t xml:space="preserve">, </w:t>
      </w:r>
      <w:r w:rsidR="00753E15">
        <w:rPr>
          <w:rFonts w:ascii="Times New Roman" w:hAnsi="Times New Roman"/>
        </w:rPr>
        <w:t>but it was scrapped as we decided that</w:t>
      </w:r>
      <w:r w:rsidR="007415D3">
        <w:rPr>
          <w:rFonts w:ascii="Times New Roman" w:hAnsi="Times New Roman"/>
        </w:rPr>
        <w:t xml:space="preserve"> </w:t>
      </w:r>
      <w:r w:rsidR="00753E15">
        <w:rPr>
          <w:rFonts w:ascii="Times New Roman" w:hAnsi="Times New Roman"/>
        </w:rPr>
        <w:t xml:space="preserve">it would be easier to just use </w:t>
      </w:r>
      <w:r w:rsidR="00D8510A">
        <w:rPr>
          <w:rFonts w:ascii="Times New Roman" w:hAnsi="Times New Roman"/>
        </w:rPr>
        <w:t xml:space="preserve">the regular type-c connection port for ease of use. </w:t>
      </w:r>
    </w:p>
    <w:p w14:paraId="2D581DA9" w14:textId="5FD0370C" w:rsidR="00F53DBA" w:rsidRDefault="00915EB9" w:rsidP="007533CE">
      <w:pPr>
        <w:rPr>
          <w:rFonts w:ascii="Times New Roman" w:hAnsi="Times New Roman"/>
        </w:rPr>
      </w:pPr>
      <w:r w:rsidRPr="00920378">
        <w:rPr>
          <w:rFonts w:ascii="Times New Roman" w:hAnsi="Times New Roman"/>
          <w:noProof/>
        </w:rPr>
        <w:lastRenderedPageBreak/>
        <w:drawing>
          <wp:inline distT="0" distB="0" distL="0" distR="0" wp14:anchorId="51DCB49B" wp14:editId="5DEB5DD7">
            <wp:extent cx="4708010" cy="2857500"/>
            <wp:effectExtent l="0" t="0" r="0" b="0"/>
            <wp:docPr id="901080483" name="Picture 901080483"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483" name="Picture 21" descr="A drawing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3512" cy="2860839"/>
                    </a:xfrm>
                    <a:prstGeom prst="rect">
                      <a:avLst/>
                    </a:prstGeom>
                    <a:noFill/>
                    <a:ln>
                      <a:noFill/>
                    </a:ln>
                  </pic:spPr>
                </pic:pic>
              </a:graphicData>
            </a:graphic>
          </wp:inline>
        </w:drawing>
      </w:r>
    </w:p>
    <w:p w14:paraId="39CBB6CC" w14:textId="63D738BE" w:rsidR="00E16D7C" w:rsidRDefault="00E16D7C" w:rsidP="007533CE">
      <w:pPr>
        <w:rPr>
          <w:rFonts w:ascii="Times New Roman" w:hAnsi="Times New Roman"/>
        </w:rPr>
      </w:pPr>
    </w:p>
    <w:p w14:paraId="2D891B7A" w14:textId="77777777" w:rsidR="00A93A33" w:rsidRDefault="00A93A33" w:rsidP="007533CE">
      <w:pPr>
        <w:rPr>
          <w:rFonts w:ascii="Times New Roman" w:hAnsi="Times New Roman"/>
        </w:rPr>
      </w:pPr>
    </w:p>
    <w:p w14:paraId="440A9A47" w14:textId="2B12ABE1" w:rsidR="007533CE" w:rsidRPr="006A7FC5" w:rsidRDefault="00651370" w:rsidP="007533CE">
      <w:pPr>
        <w:rPr>
          <w:rFonts w:ascii="Times New Roman" w:hAnsi="Times New Roman"/>
          <w:b/>
        </w:rPr>
      </w:pPr>
      <w:r w:rsidRPr="006A7FC5">
        <w:rPr>
          <w:rFonts w:ascii="Times New Roman" w:hAnsi="Times New Roman"/>
          <w:b/>
        </w:rPr>
        <w:t>Antenna Design Calculations:</w:t>
      </w:r>
    </w:p>
    <w:p w14:paraId="32400C5D" w14:textId="77777777" w:rsidR="00A93A33" w:rsidRPr="006A7FC5" w:rsidRDefault="00A93A33" w:rsidP="007533CE">
      <w:pPr>
        <w:rPr>
          <w:rFonts w:ascii="Times New Roman" w:hAnsi="Times New Roman"/>
          <w:b/>
        </w:rPr>
      </w:pPr>
    </w:p>
    <w:p w14:paraId="16F92207" w14:textId="3CFF676D" w:rsidR="00147603" w:rsidRDefault="00D82A9D" w:rsidP="007533CE">
      <w:pPr>
        <w:rPr>
          <w:rFonts w:ascii="Times New Roman" w:hAnsi="Times New Roman"/>
        </w:rPr>
      </w:pPr>
      <w:r>
        <w:rPr>
          <w:rFonts w:ascii="Times New Roman" w:hAnsi="Times New Roman"/>
        </w:rPr>
        <w:t>After</w:t>
      </w:r>
      <w:r w:rsidR="00FB76B2">
        <w:rPr>
          <w:rFonts w:ascii="Times New Roman" w:hAnsi="Times New Roman"/>
        </w:rPr>
        <w:t xml:space="preserve"> we agreed </w:t>
      </w:r>
      <w:r>
        <w:rPr>
          <w:rFonts w:ascii="Times New Roman" w:hAnsi="Times New Roman"/>
        </w:rPr>
        <w:t xml:space="preserve">on the design of our </w:t>
      </w:r>
      <w:r w:rsidR="00A93A33">
        <w:rPr>
          <w:rFonts w:ascii="Times New Roman" w:hAnsi="Times New Roman"/>
        </w:rPr>
        <w:t>a</w:t>
      </w:r>
      <w:r>
        <w:rPr>
          <w:rFonts w:ascii="Times New Roman" w:hAnsi="Times New Roman"/>
        </w:rPr>
        <w:t>ntenna PCB</w:t>
      </w:r>
      <w:r w:rsidR="00FB76B2">
        <w:rPr>
          <w:rFonts w:ascii="Times New Roman" w:hAnsi="Times New Roman"/>
        </w:rPr>
        <w:t xml:space="preserve"> and the general layout</w:t>
      </w:r>
      <w:r w:rsidR="00F513AC">
        <w:rPr>
          <w:rFonts w:ascii="Times New Roman" w:hAnsi="Times New Roman"/>
        </w:rPr>
        <w:t>,</w:t>
      </w:r>
      <w:r w:rsidR="00FB76B2">
        <w:rPr>
          <w:rFonts w:ascii="Times New Roman" w:hAnsi="Times New Roman"/>
        </w:rPr>
        <w:t xml:space="preserve"> </w:t>
      </w:r>
      <w:r w:rsidR="009E7815">
        <w:rPr>
          <w:rFonts w:ascii="Times New Roman" w:hAnsi="Times New Roman"/>
        </w:rPr>
        <w:t>w</w:t>
      </w:r>
      <w:r w:rsidR="00335D8D">
        <w:rPr>
          <w:rFonts w:ascii="Times New Roman" w:hAnsi="Times New Roman"/>
        </w:rPr>
        <w:t xml:space="preserve">e </w:t>
      </w:r>
      <w:r w:rsidR="009E7815">
        <w:rPr>
          <w:rFonts w:ascii="Times New Roman" w:hAnsi="Times New Roman"/>
        </w:rPr>
        <w:t xml:space="preserve">began </w:t>
      </w:r>
      <w:r w:rsidR="00335D8D">
        <w:rPr>
          <w:rFonts w:ascii="Times New Roman" w:hAnsi="Times New Roman"/>
        </w:rPr>
        <w:t xml:space="preserve">to </w:t>
      </w:r>
      <w:r w:rsidR="00147603">
        <w:rPr>
          <w:rFonts w:ascii="Times New Roman" w:hAnsi="Times New Roman"/>
        </w:rPr>
        <w:t>start specifying parameters we wanted.</w:t>
      </w:r>
      <w:r w:rsidR="00F80A83">
        <w:rPr>
          <w:rFonts w:ascii="Times New Roman" w:hAnsi="Times New Roman"/>
        </w:rPr>
        <w:t xml:space="preserve"> To start, we </w:t>
      </w:r>
      <w:r w:rsidR="00EF5AB5">
        <w:rPr>
          <w:rFonts w:ascii="Times New Roman" w:hAnsi="Times New Roman"/>
        </w:rPr>
        <w:t xml:space="preserve">needed to know what we </w:t>
      </w:r>
      <w:r w:rsidR="00147603">
        <w:rPr>
          <w:rFonts w:ascii="Times New Roman" w:hAnsi="Times New Roman"/>
        </w:rPr>
        <w:t>were</w:t>
      </w:r>
      <w:r w:rsidR="00EF5AB5">
        <w:rPr>
          <w:rFonts w:ascii="Times New Roman" w:hAnsi="Times New Roman"/>
        </w:rPr>
        <w:t xml:space="preserve"> scanning in the first place. </w:t>
      </w:r>
      <w:proofErr w:type="gramStart"/>
      <w:r w:rsidR="00EF5AB5">
        <w:rPr>
          <w:rFonts w:ascii="Times New Roman" w:hAnsi="Times New Roman"/>
        </w:rPr>
        <w:t>In order to</w:t>
      </w:r>
      <w:proofErr w:type="gramEnd"/>
      <w:r w:rsidR="00EF5AB5">
        <w:rPr>
          <w:rFonts w:ascii="Times New Roman" w:hAnsi="Times New Roman"/>
        </w:rPr>
        <w:t xml:space="preserve"> get </w:t>
      </w:r>
      <w:r w:rsidR="00B106F5">
        <w:rPr>
          <w:rFonts w:ascii="Times New Roman" w:hAnsi="Times New Roman"/>
        </w:rPr>
        <w:t xml:space="preserve">data transferred from the NFC tag into our NFC antenna we needed to know what frequency the NFC tag from the </w:t>
      </w:r>
      <w:r w:rsidR="009371B8">
        <w:rPr>
          <w:rFonts w:ascii="Times New Roman" w:hAnsi="Times New Roman"/>
        </w:rPr>
        <w:t>amiibo</w:t>
      </w:r>
      <w:r w:rsidR="00B106F5">
        <w:rPr>
          <w:rFonts w:ascii="Times New Roman" w:hAnsi="Times New Roman"/>
        </w:rPr>
        <w:t xml:space="preserve"> figure </w:t>
      </w:r>
      <w:r w:rsidR="00B105C8">
        <w:rPr>
          <w:rFonts w:ascii="Times New Roman" w:hAnsi="Times New Roman"/>
        </w:rPr>
        <w:t xml:space="preserve">could operate at. We learned that the figure has an NTAG215 chip inside of it which </w:t>
      </w:r>
      <w:proofErr w:type="gramStart"/>
      <w:r w:rsidR="00B105C8">
        <w:rPr>
          <w:rFonts w:ascii="Times New Roman" w:hAnsi="Times New Roman"/>
        </w:rPr>
        <w:t>is able to</w:t>
      </w:r>
      <w:proofErr w:type="gramEnd"/>
      <w:r w:rsidR="00B105C8">
        <w:rPr>
          <w:rFonts w:ascii="Times New Roman" w:hAnsi="Times New Roman"/>
        </w:rPr>
        <w:t xml:space="preserve"> </w:t>
      </w:r>
      <w:r w:rsidR="0093335F">
        <w:rPr>
          <w:rFonts w:ascii="Times New Roman" w:hAnsi="Times New Roman"/>
        </w:rPr>
        <w:t xml:space="preserve">transfer data at 13.56Mhz. </w:t>
      </w:r>
    </w:p>
    <w:p w14:paraId="75619D64" w14:textId="15A6737A" w:rsidR="007533CE" w:rsidRDefault="00FA3651" w:rsidP="007533CE">
      <w:pPr>
        <w:rPr>
          <w:rFonts w:ascii="Times New Roman" w:hAnsi="Times New Roman"/>
        </w:rPr>
      </w:pPr>
      <w:r>
        <w:rPr>
          <w:rFonts w:ascii="Times New Roman" w:hAnsi="Times New Roman"/>
        </w:rPr>
        <w:t>After doing</w:t>
      </w:r>
      <w:r w:rsidR="00746DC5">
        <w:rPr>
          <w:rFonts w:ascii="Times New Roman" w:hAnsi="Times New Roman"/>
        </w:rPr>
        <w:t xml:space="preserve"> some research </w:t>
      </w:r>
      <w:r>
        <w:rPr>
          <w:rFonts w:ascii="Times New Roman" w:hAnsi="Times New Roman"/>
        </w:rPr>
        <w:t>we</w:t>
      </w:r>
      <w:r w:rsidR="00746DC5">
        <w:rPr>
          <w:rFonts w:ascii="Times New Roman" w:hAnsi="Times New Roman"/>
        </w:rPr>
        <w:t xml:space="preserve"> </w:t>
      </w:r>
      <w:r w:rsidR="005E584F">
        <w:rPr>
          <w:rFonts w:ascii="Times New Roman" w:hAnsi="Times New Roman"/>
        </w:rPr>
        <w:t xml:space="preserve">found that </w:t>
      </w:r>
      <w:r w:rsidR="00022C1A">
        <w:rPr>
          <w:rFonts w:ascii="Times New Roman" w:hAnsi="Times New Roman"/>
        </w:rPr>
        <w:t xml:space="preserve">an ST25TB </w:t>
      </w:r>
      <w:r w:rsidR="000F3A03">
        <w:rPr>
          <w:rFonts w:ascii="Times New Roman" w:hAnsi="Times New Roman"/>
        </w:rPr>
        <w:t xml:space="preserve">or ST25TV </w:t>
      </w:r>
      <w:r w:rsidR="00301CB0">
        <w:rPr>
          <w:rFonts w:ascii="Times New Roman" w:hAnsi="Times New Roman"/>
        </w:rPr>
        <w:t xml:space="preserve">series </w:t>
      </w:r>
      <w:r w:rsidR="00EA10E8">
        <w:rPr>
          <w:rFonts w:ascii="Times New Roman" w:hAnsi="Times New Roman"/>
        </w:rPr>
        <w:t>antenna</w:t>
      </w:r>
      <w:r w:rsidR="006E0827">
        <w:rPr>
          <w:rFonts w:ascii="Times New Roman" w:hAnsi="Times New Roman"/>
        </w:rPr>
        <w:t xml:space="preserve"> had the required tunning frequency necessary for our </w:t>
      </w:r>
      <w:r w:rsidR="0077449A">
        <w:rPr>
          <w:rFonts w:ascii="Times New Roman" w:hAnsi="Times New Roman"/>
        </w:rPr>
        <w:t>needs</w:t>
      </w:r>
      <w:r w:rsidR="00CD5821">
        <w:rPr>
          <w:rFonts w:ascii="Times New Roman" w:hAnsi="Times New Roman"/>
        </w:rPr>
        <w:t xml:space="preserve">. We initially thought maybe we could use </w:t>
      </w:r>
      <w:r>
        <w:rPr>
          <w:rFonts w:ascii="Times New Roman" w:hAnsi="Times New Roman"/>
        </w:rPr>
        <w:t>either</w:t>
      </w:r>
      <w:r w:rsidR="0077449A">
        <w:rPr>
          <w:rFonts w:ascii="Times New Roman" w:hAnsi="Times New Roman"/>
        </w:rPr>
        <w:t xml:space="preserve"> one</w:t>
      </w:r>
      <w:r w:rsidR="00CD5821">
        <w:rPr>
          <w:rFonts w:ascii="Times New Roman" w:hAnsi="Times New Roman"/>
        </w:rPr>
        <w:t xml:space="preserve"> </w:t>
      </w:r>
      <w:r w:rsidR="00D57E47">
        <w:rPr>
          <w:rFonts w:ascii="Times New Roman" w:hAnsi="Times New Roman"/>
        </w:rPr>
        <w:t xml:space="preserve">but learned that </w:t>
      </w:r>
      <w:r w:rsidR="0079234D">
        <w:rPr>
          <w:rFonts w:ascii="Times New Roman" w:hAnsi="Times New Roman"/>
        </w:rPr>
        <w:t>the ST25T</w:t>
      </w:r>
      <w:r w:rsidR="000C5BC0">
        <w:rPr>
          <w:rFonts w:ascii="Times New Roman" w:hAnsi="Times New Roman"/>
        </w:rPr>
        <w:t>V Series would not work</w:t>
      </w:r>
      <w:r w:rsidR="0079234D">
        <w:rPr>
          <w:rFonts w:ascii="Times New Roman" w:hAnsi="Times New Roman"/>
        </w:rPr>
        <w:t xml:space="preserve"> with </w:t>
      </w:r>
      <w:r w:rsidR="000C5BC0">
        <w:rPr>
          <w:rFonts w:ascii="Times New Roman" w:hAnsi="Times New Roman"/>
        </w:rPr>
        <w:t>the</w:t>
      </w:r>
      <w:r w:rsidR="0079234D">
        <w:rPr>
          <w:rFonts w:ascii="Times New Roman" w:hAnsi="Times New Roman"/>
        </w:rPr>
        <w:t xml:space="preserve"> NTAG215 chip</w:t>
      </w:r>
      <w:r w:rsidR="003C763C">
        <w:rPr>
          <w:rFonts w:ascii="Times New Roman" w:hAnsi="Times New Roman"/>
        </w:rPr>
        <w:t xml:space="preserve"> found in the </w:t>
      </w:r>
      <w:r w:rsidR="009371B8">
        <w:rPr>
          <w:rFonts w:ascii="Times New Roman" w:hAnsi="Times New Roman"/>
        </w:rPr>
        <w:t>amiibo</w:t>
      </w:r>
      <w:r w:rsidR="003C763C">
        <w:rPr>
          <w:rFonts w:ascii="Times New Roman" w:hAnsi="Times New Roman"/>
        </w:rPr>
        <w:t xml:space="preserve"> figures</w:t>
      </w:r>
      <w:r w:rsidR="0079234D">
        <w:rPr>
          <w:rFonts w:ascii="Times New Roman" w:hAnsi="Times New Roman"/>
        </w:rPr>
        <w:t xml:space="preserve">. </w:t>
      </w:r>
      <w:r w:rsidR="003773A4">
        <w:rPr>
          <w:rFonts w:ascii="Times New Roman" w:hAnsi="Times New Roman"/>
        </w:rPr>
        <w:t>W</w:t>
      </w:r>
      <w:r w:rsidR="0079234D">
        <w:rPr>
          <w:rFonts w:ascii="Times New Roman" w:hAnsi="Times New Roman"/>
        </w:rPr>
        <w:t xml:space="preserve">e decided to go with </w:t>
      </w:r>
      <w:r w:rsidR="000C5BC0">
        <w:rPr>
          <w:rFonts w:ascii="Times New Roman" w:hAnsi="Times New Roman"/>
        </w:rPr>
        <w:t xml:space="preserve">the ST25TB </w:t>
      </w:r>
      <w:r w:rsidR="003C763C">
        <w:rPr>
          <w:rFonts w:ascii="Times New Roman" w:hAnsi="Times New Roman"/>
        </w:rPr>
        <w:t>s</w:t>
      </w:r>
      <w:r w:rsidR="000C5BC0">
        <w:rPr>
          <w:rFonts w:ascii="Times New Roman" w:hAnsi="Times New Roman"/>
        </w:rPr>
        <w:t>eries antenna</w:t>
      </w:r>
      <w:r w:rsidR="0079234D">
        <w:rPr>
          <w:rFonts w:ascii="Times New Roman" w:hAnsi="Times New Roman"/>
        </w:rPr>
        <w:t xml:space="preserve"> and </w:t>
      </w:r>
      <w:r w:rsidR="00660C76">
        <w:rPr>
          <w:rFonts w:ascii="Times New Roman" w:hAnsi="Times New Roman"/>
        </w:rPr>
        <w:t>used th</w:t>
      </w:r>
      <w:r w:rsidR="003E2FD6">
        <w:rPr>
          <w:rFonts w:ascii="Times New Roman" w:hAnsi="Times New Roman"/>
        </w:rPr>
        <w:t>e following</w:t>
      </w:r>
      <w:r w:rsidR="00660C76">
        <w:rPr>
          <w:rFonts w:ascii="Times New Roman" w:hAnsi="Times New Roman"/>
        </w:rPr>
        <w:t xml:space="preserve"> table as a reference for when </w:t>
      </w:r>
      <w:r w:rsidR="006031F3">
        <w:rPr>
          <w:rFonts w:ascii="Times New Roman" w:hAnsi="Times New Roman"/>
        </w:rPr>
        <w:t>we began our calculation</w:t>
      </w:r>
      <w:r w:rsidR="003C1568">
        <w:rPr>
          <w:rFonts w:ascii="Times New Roman" w:hAnsi="Times New Roman"/>
        </w:rPr>
        <w:t>s going forward.</w:t>
      </w:r>
    </w:p>
    <w:p w14:paraId="449B5F68" w14:textId="1F3F7FB4" w:rsidR="00E16D7C" w:rsidRDefault="00E16D7C" w:rsidP="007533CE">
      <w:pPr>
        <w:rPr>
          <w:rFonts w:ascii="Times New Roman" w:hAnsi="Times New Roman"/>
        </w:rPr>
      </w:pPr>
      <w:r w:rsidRPr="00920378">
        <w:rPr>
          <w:rFonts w:ascii="Times New Roman" w:hAnsi="Times New Roman"/>
          <w:noProof/>
        </w:rPr>
        <w:drawing>
          <wp:inline distT="0" distB="0" distL="0" distR="0" wp14:anchorId="18B01373" wp14:editId="17C94C39">
            <wp:extent cx="5486400" cy="2331720"/>
            <wp:effectExtent l="0" t="0" r="0" b="0"/>
            <wp:docPr id="1419403831" name="Picture 141940383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486400" cy="2331720"/>
                    </a:xfrm>
                    <a:prstGeom prst="rect">
                      <a:avLst/>
                    </a:prstGeom>
                  </pic:spPr>
                </pic:pic>
              </a:graphicData>
            </a:graphic>
          </wp:inline>
        </w:drawing>
      </w:r>
    </w:p>
    <w:p w14:paraId="063EDD54" w14:textId="77777777" w:rsidR="00295F9C" w:rsidRDefault="00295F9C" w:rsidP="007533CE">
      <w:pPr>
        <w:rPr>
          <w:rFonts w:ascii="Times New Roman" w:hAnsi="Times New Roman"/>
        </w:rPr>
      </w:pPr>
    </w:p>
    <w:p w14:paraId="5E6115BB" w14:textId="38F72660" w:rsidR="00E16D7C" w:rsidRDefault="00443B41" w:rsidP="007533CE">
      <w:pPr>
        <w:rPr>
          <w:rFonts w:ascii="Times New Roman" w:hAnsi="Times New Roman"/>
        </w:rPr>
      </w:pPr>
      <w:r>
        <w:rPr>
          <w:rFonts w:ascii="Times New Roman" w:hAnsi="Times New Roman"/>
        </w:rPr>
        <w:lastRenderedPageBreak/>
        <w:t xml:space="preserve">The picture below </w:t>
      </w:r>
      <w:r w:rsidR="008C53AB">
        <w:rPr>
          <w:rFonts w:ascii="Times New Roman" w:hAnsi="Times New Roman"/>
        </w:rPr>
        <w:t xml:space="preserve">shows our product parameters for </w:t>
      </w:r>
      <w:r w:rsidR="007B6359">
        <w:rPr>
          <w:rFonts w:ascii="Times New Roman" w:hAnsi="Times New Roman"/>
        </w:rPr>
        <w:t>the NTAG215 chip.</w:t>
      </w:r>
    </w:p>
    <w:p w14:paraId="41C555FB" w14:textId="77777777" w:rsidR="003C763C" w:rsidRDefault="003C763C" w:rsidP="007533CE">
      <w:pPr>
        <w:rPr>
          <w:rFonts w:ascii="Times New Roman" w:hAnsi="Times New Roman"/>
        </w:rPr>
      </w:pPr>
    </w:p>
    <w:p w14:paraId="6BC1E080" w14:textId="7AEF78F5" w:rsidR="00E16D7C" w:rsidRDefault="00542352" w:rsidP="007533CE">
      <w:pPr>
        <w:rPr>
          <w:rFonts w:ascii="Times New Roman" w:hAnsi="Times New Roman"/>
        </w:rPr>
      </w:pPr>
      <w:r w:rsidRPr="00920378">
        <w:rPr>
          <w:rFonts w:ascii="Times New Roman" w:hAnsi="Times New Roman"/>
          <w:noProof/>
        </w:rPr>
        <w:drawing>
          <wp:inline distT="0" distB="0" distL="0" distR="0" wp14:anchorId="4CD76701" wp14:editId="63A561AA">
            <wp:extent cx="5486400" cy="3086100"/>
            <wp:effectExtent l="0" t="0" r="0" b="0"/>
            <wp:docPr id="1232203303" name="Picture 1232203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203303"/>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9E13F8C" w14:textId="77777777" w:rsidR="00CA1E46" w:rsidRDefault="00CA1E46" w:rsidP="007533CE">
      <w:pPr>
        <w:rPr>
          <w:rFonts w:ascii="Times New Roman" w:hAnsi="Times New Roman"/>
        </w:rPr>
      </w:pPr>
    </w:p>
    <w:p w14:paraId="7196E487" w14:textId="77777777" w:rsidR="003C763C" w:rsidRDefault="003C763C" w:rsidP="007533CE">
      <w:pPr>
        <w:rPr>
          <w:rFonts w:ascii="Times New Roman" w:hAnsi="Times New Roman"/>
        </w:rPr>
      </w:pPr>
    </w:p>
    <w:p w14:paraId="07B3ED8F" w14:textId="5539322E" w:rsidR="007B6359" w:rsidRPr="006358A9" w:rsidRDefault="005E10BA" w:rsidP="007533CE">
      <w:pPr>
        <w:rPr>
          <w:rFonts w:ascii="Times New Roman" w:hAnsi="Times New Roman"/>
          <w:b/>
        </w:rPr>
      </w:pPr>
      <w:r w:rsidRPr="006358A9">
        <w:rPr>
          <w:rFonts w:ascii="Times New Roman" w:hAnsi="Times New Roman"/>
          <w:b/>
        </w:rPr>
        <w:t xml:space="preserve">Deciding on </w:t>
      </w:r>
      <w:r w:rsidR="003C763C">
        <w:rPr>
          <w:rFonts w:ascii="Times New Roman" w:hAnsi="Times New Roman"/>
          <w:b/>
        </w:rPr>
        <w:t>the Shape of the A</w:t>
      </w:r>
      <w:r w:rsidR="002B6B0E" w:rsidRPr="006358A9">
        <w:rPr>
          <w:rFonts w:ascii="Times New Roman" w:hAnsi="Times New Roman"/>
          <w:b/>
        </w:rPr>
        <w:t>ntenna:</w:t>
      </w:r>
    </w:p>
    <w:p w14:paraId="6B51CD32" w14:textId="77777777" w:rsidR="003D7998" w:rsidRPr="006358A9" w:rsidRDefault="003D7998" w:rsidP="007533CE">
      <w:pPr>
        <w:rPr>
          <w:rFonts w:ascii="Times New Roman" w:hAnsi="Times New Roman"/>
          <w:b/>
        </w:rPr>
      </w:pPr>
    </w:p>
    <w:p w14:paraId="0C3CC88B" w14:textId="20150260" w:rsidR="007B6359" w:rsidRDefault="003E2FD6" w:rsidP="007533CE">
      <w:pPr>
        <w:rPr>
          <w:rFonts w:ascii="Times New Roman" w:hAnsi="Times New Roman"/>
        </w:rPr>
      </w:pPr>
      <w:r>
        <w:rPr>
          <w:rFonts w:ascii="Times New Roman" w:hAnsi="Times New Roman"/>
        </w:rPr>
        <w:t>After</w:t>
      </w:r>
      <w:r w:rsidR="007B6359">
        <w:rPr>
          <w:rFonts w:ascii="Times New Roman" w:hAnsi="Times New Roman"/>
        </w:rPr>
        <w:t xml:space="preserve"> we </w:t>
      </w:r>
      <w:r w:rsidR="00A030A9">
        <w:rPr>
          <w:rFonts w:ascii="Times New Roman" w:hAnsi="Times New Roman"/>
        </w:rPr>
        <w:t xml:space="preserve">had </w:t>
      </w:r>
      <w:r>
        <w:rPr>
          <w:rFonts w:ascii="Times New Roman" w:hAnsi="Times New Roman"/>
        </w:rPr>
        <w:t>ironed</w:t>
      </w:r>
      <w:r w:rsidR="00A030A9">
        <w:rPr>
          <w:rFonts w:ascii="Times New Roman" w:hAnsi="Times New Roman"/>
        </w:rPr>
        <w:t xml:space="preserve"> out</w:t>
      </w:r>
      <w:r w:rsidR="007B6359">
        <w:rPr>
          <w:rFonts w:ascii="Times New Roman" w:hAnsi="Times New Roman"/>
        </w:rPr>
        <w:t xml:space="preserve"> </w:t>
      </w:r>
      <w:r>
        <w:rPr>
          <w:rFonts w:ascii="Times New Roman" w:hAnsi="Times New Roman"/>
        </w:rPr>
        <w:t xml:space="preserve">the scope for </w:t>
      </w:r>
      <w:r w:rsidR="007B6359">
        <w:rPr>
          <w:rFonts w:ascii="Times New Roman" w:hAnsi="Times New Roman"/>
        </w:rPr>
        <w:t xml:space="preserve">some of our parameters, we </w:t>
      </w:r>
      <w:r w:rsidR="008D34E5">
        <w:rPr>
          <w:rFonts w:ascii="Times New Roman" w:hAnsi="Times New Roman"/>
        </w:rPr>
        <w:t>began</w:t>
      </w:r>
      <w:r w:rsidR="007B6359">
        <w:rPr>
          <w:rFonts w:ascii="Times New Roman" w:hAnsi="Times New Roman"/>
        </w:rPr>
        <w:t xml:space="preserve"> learning </w:t>
      </w:r>
      <w:r w:rsidR="007A71B3">
        <w:rPr>
          <w:rFonts w:ascii="Times New Roman" w:hAnsi="Times New Roman"/>
        </w:rPr>
        <w:t xml:space="preserve">about how </w:t>
      </w:r>
      <w:r w:rsidR="0063587B">
        <w:rPr>
          <w:rFonts w:ascii="Times New Roman" w:hAnsi="Times New Roman"/>
        </w:rPr>
        <w:t xml:space="preserve">different </w:t>
      </w:r>
      <w:r w:rsidR="007A71B3">
        <w:rPr>
          <w:rFonts w:ascii="Times New Roman" w:hAnsi="Times New Roman"/>
        </w:rPr>
        <w:t>antenna</w:t>
      </w:r>
      <w:r w:rsidR="007B6359">
        <w:rPr>
          <w:rFonts w:ascii="Times New Roman" w:hAnsi="Times New Roman"/>
        </w:rPr>
        <w:t xml:space="preserve"> </w:t>
      </w:r>
      <w:r w:rsidR="0063587B">
        <w:rPr>
          <w:rFonts w:ascii="Times New Roman" w:hAnsi="Times New Roman"/>
        </w:rPr>
        <w:t xml:space="preserve">shapes affect </w:t>
      </w:r>
      <w:r w:rsidR="00E116F4">
        <w:rPr>
          <w:rFonts w:ascii="Times New Roman" w:hAnsi="Times New Roman"/>
        </w:rPr>
        <w:t xml:space="preserve">data transfer </w:t>
      </w:r>
      <w:r w:rsidR="00621391">
        <w:rPr>
          <w:rFonts w:ascii="Times New Roman" w:hAnsi="Times New Roman"/>
        </w:rPr>
        <w:t xml:space="preserve">and </w:t>
      </w:r>
      <w:r w:rsidR="00E511B8">
        <w:rPr>
          <w:rFonts w:ascii="Times New Roman" w:hAnsi="Times New Roman"/>
        </w:rPr>
        <w:t>the accuracy</w:t>
      </w:r>
      <w:r w:rsidR="00621391">
        <w:rPr>
          <w:rFonts w:ascii="Times New Roman" w:hAnsi="Times New Roman"/>
        </w:rPr>
        <w:t xml:space="preserve"> of the data being received. </w:t>
      </w:r>
      <w:r w:rsidR="00A940BD">
        <w:rPr>
          <w:rFonts w:ascii="Times New Roman" w:hAnsi="Times New Roman"/>
        </w:rPr>
        <w:t xml:space="preserve">Our research determined that </w:t>
      </w:r>
      <w:r w:rsidR="009A3F91">
        <w:rPr>
          <w:rFonts w:ascii="Times New Roman" w:hAnsi="Times New Roman"/>
        </w:rPr>
        <w:t xml:space="preserve">the two leading designs for an NFC antenna would be either a circle or a square. </w:t>
      </w:r>
      <w:r w:rsidR="00832B8B">
        <w:rPr>
          <w:rFonts w:ascii="Times New Roman" w:hAnsi="Times New Roman"/>
        </w:rPr>
        <w:t xml:space="preserve">A circle design has </w:t>
      </w:r>
      <w:r w:rsidR="00BE30EE">
        <w:rPr>
          <w:rFonts w:ascii="Times New Roman" w:hAnsi="Times New Roman"/>
        </w:rPr>
        <w:t>less data loss, but the square design has more stability.</w:t>
      </w:r>
      <w:r w:rsidR="009A3F91">
        <w:rPr>
          <w:rFonts w:ascii="Times New Roman" w:hAnsi="Times New Roman"/>
        </w:rPr>
        <w:t xml:space="preserve"> </w:t>
      </w:r>
      <w:r w:rsidR="000015AB">
        <w:rPr>
          <w:rFonts w:ascii="Times New Roman" w:hAnsi="Times New Roman"/>
        </w:rPr>
        <w:t>Due to the limitations of our PCB design software</w:t>
      </w:r>
      <w:r w:rsidR="00BE30EE">
        <w:rPr>
          <w:rFonts w:ascii="Times New Roman" w:hAnsi="Times New Roman"/>
        </w:rPr>
        <w:t>,</w:t>
      </w:r>
      <w:r w:rsidR="000015AB">
        <w:rPr>
          <w:rFonts w:ascii="Times New Roman" w:hAnsi="Times New Roman"/>
        </w:rPr>
        <w:t xml:space="preserve"> </w:t>
      </w:r>
      <w:r w:rsidR="001E538F">
        <w:rPr>
          <w:rFonts w:ascii="Times New Roman" w:hAnsi="Times New Roman"/>
        </w:rPr>
        <w:t xml:space="preserve">we </w:t>
      </w:r>
      <w:r w:rsidR="007770FD">
        <w:rPr>
          <w:rFonts w:ascii="Times New Roman" w:hAnsi="Times New Roman"/>
        </w:rPr>
        <w:t xml:space="preserve">decided we could not do a circle design. </w:t>
      </w:r>
      <w:r w:rsidR="00D75C57">
        <w:rPr>
          <w:rFonts w:ascii="Times New Roman" w:hAnsi="Times New Roman"/>
        </w:rPr>
        <w:t xml:space="preserve">We had </w:t>
      </w:r>
      <w:r w:rsidR="00E70B1D">
        <w:rPr>
          <w:rFonts w:ascii="Times New Roman" w:hAnsi="Times New Roman"/>
        </w:rPr>
        <w:t xml:space="preserve">planned to use </w:t>
      </w:r>
      <w:r w:rsidR="001B22D8">
        <w:rPr>
          <w:rFonts w:ascii="Times New Roman" w:hAnsi="Times New Roman"/>
        </w:rPr>
        <w:t xml:space="preserve">a sort of hybrid design, with an octagonal shape </w:t>
      </w:r>
      <w:proofErr w:type="gramStart"/>
      <w:r w:rsidR="00920F76">
        <w:rPr>
          <w:rFonts w:ascii="Times New Roman" w:hAnsi="Times New Roman"/>
        </w:rPr>
        <w:t>similar to</w:t>
      </w:r>
      <w:proofErr w:type="gramEnd"/>
      <w:r w:rsidR="00920F76">
        <w:rPr>
          <w:rFonts w:ascii="Times New Roman" w:hAnsi="Times New Roman"/>
        </w:rPr>
        <w:t xml:space="preserve"> the one in the middle of </w:t>
      </w:r>
      <w:r w:rsidR="00E36B84">
        <w:rPr>
          <w:rFonts w:ascii="Times New Roman" w:hAnsi="Times New Roman"/>
        </w:rPr>
        <w:t xml:space="preserve">the photo below but </w:t>
      </w:r>
      <w:r w:rsidR="00B65FAF">
        <w:rPr>
          <w:rFonts w:ascii="Times New Roman" w:hAnsi="Times New Roman"/>
        </w:rPr>
        <w:t xml:space="preserve">figured out while doing our calculations that </w:t>
      </w:r>
      <w:r w:rsidR="00F861BF">
        <w:rPr>
          <w:rFonts w:ascii="Times New Roman" w:hAnsi="Times New Roman"/>
        </w:rPr>
        <w:t>the geometry on a PCB would be rather</w:t>
      </w:r>
      <w:r w:rsidR="00B65FAF">
        <w:rPr>
          <w:rFonts w:ascii="Times New Roman" w:hAnsi="Times New Roman"/>
        </w:rPr>
        <w:t xml:space="preserve"> difficult when going with th</w:t>
      </w:r>
      <w:r w:rsidR="00F861BF">
        <w:rPr>
          <w:rFonts w:ascii="Times New Roman" w:hAnsi="Times New Roman"/>
        </w:rPr>
        <w:t>is</w:t>
      </w:r>
      <w:r w:rsidR="00B65FAF">
        <w:rPr>
          <w:rFonts w:ascii="Times New Roman" w:hAnsi="Times New Roman"/>
        </w:rPr>
        <w:t xml:space="preserve"> approach</w:t>
      </w:r>
      <w:r w:rsidR="00156BB1">
        <w:rPr>
          <w:rFonts w:ascii="Times New Roman" w:hAnsi="Times New Roman"/>
        </w:rPr>
        <w:t xml:space="preserve"> </w:t>
      </w:r>
      <w:r w:rsidR="000148A1">
        <w:rPr>
          <w:rFonts w:ascii="Times New Roman" w:hAnsi="Times New Roman"/>
        </w:rPr>
        <w:t>and would only lead to</w:t>
      </w:r>
      <w:r w:rsidR="00156BB1">
        <w:rPr>
          <w:rFonts w:ascii="Times New Roman" w:hAnsi="Times New Roman"/>
        </w:rPr>
        <w:t xml:space="preserve"> marginal gains</w:t>
      </w:r>
      <w:r w:rsidR="00B65FAF">
        <w:rPr>
          <w:rFonts w:ascii="Times New Roman" w:hAnsi="Times New Roman"/>
        </w:rPr>
        <w:t xml:space="preserve">. We ended up making a square design with rounded </w:t>
      </w:r>
      <w:r w:rsidR="001665DE">
        <w:rPr>
          <w:rFonts w:ascii="Times New Roman" w:hAnsi="Times New Roman"/>
        </w:rPr>
        <w:t xml:space="preserve">edges which will give </w:t>
      </w:r>
      <w:r w:rsidR="00156BB1">
        <w:rPr>
          <w:rFonts w:ascii="Times New Roman" w:hAnsi="Times New Roman"/>
        </w:rPr>
        <w:t>nearly</w:t>
      </w:r>
      <w:r w:rsidR="001665DE">
        <w:rPr>
          <w:rFonts w:ascii="Times New Roman" w:hAnsi="Times New Roman"/>
        </w:rPr>
        <w:t xml:space="preserve"> similar results</w:t>
      </w:r>
      <w:r w:rsidR="00156BB1">
        <w:rPr>
          <w:rFonts w:ascii="Times New Roman" w:hAnsi="Times New Roman"/>
        </w:rPr>
        <w:t>,</w:t>
      </w:r>
      <w:r w:rsidR="001665DE">
        <w:rPr>
          <w:rFonts w:ascii="Times New Roman" w:hAnsi="Times New Roman"/>
        </w:rPr>
        <w:t xml:space="preserve"> but not quite as </w:t>
      </w:r>
      <w:r w:rsidR="00DF2FEB">
        <w:rPr>
          <w:rFonts w:ascii="Times New Roman" w:hAnsi="Times New Roman"/>
        </w:rPr>
        <w:t xml:space="preserve">ideal as a full octagon would have been. </w:t>
      </w:r>
      <w:r w:rsidR="004E5F3B">
        <w:rPr>
          <w:rFonts w:ascii="Times New Roman" w:hAnsi="Times New Roman"/>
        </w:rPr>
        <w:t>The benefit, though, of</w:t>
      </w:r>
      <w:r w:rsidR="00DF2FEB">
        <w:rPr>
          <w:rFonts w:ascii="Times New Roman" w:hAnsi="Times New Roman"/>
        </w:rPr>
        <w:t xml:space="preserve"> going with our design </w:t>
      </w:r>
      <w:r w:rsidR="004E5F3B">
        <w:rPr>
          <w:rFonts w:ascii="Times New Roman" w:hAnsi="Times New Roman"/>
        </w:rPr>
        <w:t>is that</w:t>
      </w:r>
      <w:r w:rsidR="00DF2FEB">
        <w:rPr>
          <w:rFonts w:ascii="Times New Roman" w:hAnsi="Times New Roman"/>
        </w:rPr>
        <w:t xml:space="preserve"> it made the calculations more accurate</w:t>
      </w:r>
      <w:r w:rsidR="00AC5700">
        <w:rPr>
          <w:rFonts w:ascii="Times New Roman" w:hAnsi="Times New Roman"/>
        </w:rPr>
        <w:t>.</w:t>
      </w:r>
    </w:p>
    <w:p w14:paraId="7E48CD58" w14:textId="1C945C4A" w:rsidR="004028D9" w:rsidRDefault="002B6B0E" w:rsidP="007533CE">
      <w:pPr>
        <w:rPr>
          <w:rFonts w:ascii="Times New Roman" w:hAnsi="Times New Roman"/>
        </w:rPr>
      </w:pPr>
      <w:r w:rsidRPr="00920378">
        <w:rPr>
          <w:rFonts w:ascii="Times New Roman" w:hAnsi="Times New Roman"/>
          <w:noProof/>
        </w:rPr>
        <w:lastRenderedPageBreak/>
        <w:drawing>
          <wp:inline distT="0" distB="0" distL="0" distR="0" wp14:anchorId="055CF1FD" wp14:editId="20F061B7">
            <wp:extent cx="5486400" cy="4163695"/>
            <wp:effectExtent l="0" t="0" r="0" b="8255"/>
            <wp:docPr id="1673153668" name="Picture 167315366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3668" name="Picture 15" descr="A screenshot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63695"/>
                    </a:xfrm>
                    <a:prstGeom prst="rect">
                      <a:avLst/>
                    </a:prstGeom>
                    <a:noFill/>
                    <a:ln>
                      <a:noFill/>
                    </a:ln>
                  </pic:spPr>
                </pic:pic>
              </a:graphicData>
            </a:graphic>
          </wp:inline>
        </w:drawing>
      </w:r>
    </w:p>
    <w:p w14:paraId="0674DB83" w14:textId="77777777" w:rsidR="004F1144" w:rsidRDefault="004F1144" w:rsidP="007533CE">
      <w:pPr>
        <w:rPr>
          <w:rFonts w:ascii="Times New Roman" w:hAnsi="Times New Roman"/>
          <w:b/>
        </w:rPr>
      </w:pPr>
    </w:p>
    <w:p w14:paraId="7E935514" w14:textId="77777777" w:rsidR="004F1144" w:rsidRDefault="004F1144" w:rsidP="007533CE">
      <w:pPr>
        <w:rPr>
          <w:rFonts w:ascii="Times New Roman" w:hAnsi="Times New Roman"/>
          <w:b/>
        </w:rPr>
      </w:pPr>
    </w:p>
    <w:p w14:paraId="2F49DF0D" w14:textId="538F78CC" w:rsidR="002B6B0E" w:rsidRPr="006358A9" w:rsidRDefault="00DE09DD" w:rsidP="007533CE">
      <w:pPr>
        <w:rPr>
          <w:rFonts w:ascii="Times New Roman" w:hAnsi="Times New Roman"/>
          <w:b/>
        </w:rPr>
      </w:pPr>
      <w:r w:rsidRPr="006358A9">
        <w:rPr>
          <w:rFonts w:ascii="Times New Roman" w:hAnsi="Times New Roman"/>
          <w:b/>
        </w:rPr>
        <w:t xml:space="preserve">Finding </w:t>
      </w:r>
      <w:r w:rsidR="004F1144">
        <w:rPr>
          <w:rFonts w:ascii="Times New Roman" w:hAnsi="Times New Roman"/>
          <w:b/>
        </w:rPr>
        <w:t>O</w:t>
      </w:r>
      <w:r w:rsidRPr="006358A9">
        <w:rPr>
          <w:rFonts w:ascii="Times New Roman" w:hAnsi="Times New Roman"/>
          <w:b/>
        </w:rPr>
        <w:t xml:space="preserve">ur </w:t>
      </w:r>
      <w:r w:rsidR="004F1144">
        <w:rPr>
          <w:rFonts w:ascii="Times New Roman" w:hAnsi="Times New Roman"/>
          <w:b/>
        </w:rPr>
        <w:t>I</w:t>
      </w:r>
      <w:r w:rsidRPr="006358A9">
        <w:rPr>
          <w:rFonts w:ascii="Times New Roman" w:hAnsi="Times New Roman"/>
          <w:b/>
        </w:rPr>
        <w:t xml:space="preserve">deal </w:t>
      </w:r>
      <w:r w:rsidR="004F1144">
        <w:rPr>
          <w:rFonts w:ascii="Times New Roman" w:hAnsi="Times New Roman"/>
          <w:b/>
        </w:rPr>
        <w:t>O</w:t>
      </w:r>
      <w:r w:rsidRPr="006358A9">
        <w:rPr>
          <w:rFonts w:ascii="Times New Roman" w:hAnsi="Times New Roman"/>
          <w:b/>
        </w:rPr>
        <w:t xml:space="preserve">perating </w:t>
      </w:r>
      <w:r w:rsidR="004F1144">
        <w:rPr>
          <w:rFonts w:ascii="Times New Roman" w:hAnsi="Times New Roman"/>
          <w:b/>
        </w:rPr>
        <w:t>R</w:t>
      </w:r>
      <w:r w:rsidRPr="006358A9">
        <w:rPr>
          <w:rFonts w:ascii="Times New Roman" w:hAnsi="Times New Roman"/>
          <w:b/>
        </w:rPr>
        <w:t>ange/</w:t>
      </w:r>
      <w:r w:rsidR="004F1144">
        <w:rPr>
          <w:rFonts w:ascii="Times New Roman" w:hAnsi="Times New Roman"/>
          <w:b/>
        </w:rPr>
        <w:t>D</w:t>
      </w:r>
      <w:r w:rsidRPr="006358A9">
        <w:rPr>
          <w:rFonts w:ascii="Times New Roman" w:hAnsi="Times New Roman"/>
          <w:b/>
        </w:rPr>
        <w:t>istance:</w:t>
      </w:r>
    </w:p>
    <w:p w14:paraId="7E5DAD2F" w14:textId="77777777" w:rsidR="004F1144" w:rsidRPr="006358A9" w:rsidRDefault="004F1144" w:rsidP="007533CE">
      <w:pPr>
        <w:rPr>
          <w:rFonts w:ascii="Times New Roman" w:hAnsi="Times New Roman"/>
          <w:b/>
        </w:rPr>
      </w:pPr>
    </w:p>
    <w:p w14:paraId="31FEFA4D" w14:textId="32E1325E" w:rsidR="004028D9" w:rsidRDefault="00970B16" w:rsidP="007533CE">
      <w:pPr>
        <w:rPr>
          <w:rFonts w:ascii="Times New Roman" w:hAnsi="Times New Roman"/>
        </w:rPr>
      </w:pPr>
      <w:r>
        <w:rPr>
          <w:rFonts w:ascii="Times New Roman" w:hAnsi="Times New Roman"/>
        </w:rPr>
        <w:t xml:space="preserve">To find our </w:t>
      </w:r>
      <w:r w:rsidR="00D32D4A">
        <w:rPr>
          <w:rFonts w:ascii="Times New Roman" w:hAnsi="Times New Roman"/>
        </w:rPr>
        <w:t xml:space="preserve">ideal operating range we </w:t>
      </w:r>
      <w:r w:rsidR="007D707D">
        <w:rPr>
          <w:rFonts w:ascii="Times New Roman" w:hAnsi="Times New Roman"/>
        </w:rPr>
        <w:t xml:space="preserve">referenced NXP’s </w:t>
      </w:r>
      <w:r w:rsidR="00337007">
        <w:rPr>
          <w:rFonts w:ascii="Times New Roman" w:hAnsi="Times New Roman"/>
        </w:rPr>
        <w:t>a</w:t>
      </w:r>
      <w:r w:rsidR="007D707D">
        <w:rPr>
          <w:rFonts w:ascii="Times New Roman" w:hAnsi="Times New Roman"/>
        </w:rPr>
        <w:t>ntenna documentation and were able to</w:t>
      </w:r>
      <w:r w:rsidR="00983D90">
        <w:rPr>
          <w:rFonts w:ascii="Times New Roman" w:hAnsi="Times New Roman"/>
        </w:rPr>
        <w:t xml:space="preserve"> find</w:t>
      </w:r>
      <w:r w:rsidR="00D32D4A">
        <w:rPr>
          <w:rFonts w:ascii="Times New Roman" w:hAnsi="Times New Roman"/>
        </w:rPr>
        <w:t xml:space="preserve"> the two graphs below and decided that </w:t>
      </w:r>
      <w:r w:rsidR="00165F64">
        <w:rPr>
          <w:rFonts w:ascii="Times New Roman" w:hAnsi="Times New Roman"/>
        </w:rPr>
        <w:t>we would aim for a 4cm</w:t>
      </w:r>
      <w:r w:rsidR="00926657">
        <w:rPr>
          <w:rFonts w:ascii="Times New Roman" w:hAnsi="Times New Roman"/>
        </w:rPr>
        <w:t>-diameter antenna which will give us a ~</w:t>
      </w:r>
      <w:r w:rsidR="0024684E">
        <w:rPr>
          <w:rFonts w:ascii="Times New Roman" w:hAnsi="Times New Roman"/>
        </w:rPr>
        <w:t>3</w:t>
      </w:r>
      <w:r w:rsidR="00926657">
        <w:rPr>
          <w:rFonts w:ascii="Times New Roman" w:hAnsi="Times New Roman"/>
        </w:rPr>
        <w:t>cm distance to scan our NFC tag.</w:t>
      </w:r>
      <w:r w:rsidR="00165F64">
        <w:rPr>
          <w:rFonts w:ascii="Times New Roman" w:hAnsi="Times New Roman"/>
        </w:rPr>
        <w:t xml:space="preserve"> </w:t>
      </w:r>
    </w:p>
    <w:p w14:paraId="07EC8360" w14:textId="77777777" w:rsidR="00295F9C" w:rsidRDefault="00295F9C" w:rsidP="007533CE">
      <w:pPr>
        <w:rPr>
          <w:rFonts w:ascii="Times New Roman" w:hAnsi="Times New Roman"/>
          <w:noProof/>
        </w:rPr>
      </w:pPr>
    </w:p>
    <w:p w14:paraId="2B3192B9" w14:textId="2F409FDA" w:rsidR="002B6B0E" w:rsidRDefault="000C10BF" w:rsidP="007533CE">
      <w:pPr>
        <w:rPr>
          <w:rFonts w:ascii="Times New Roman" w:hAnsi="Times New Roman"/>
        </w:rPr>
      </w:pPr>
      <w:r w:rsidRPr="00920378">
        <w:rPr>
          <w:rFonts w:ascii="Times New Roman" w:hAnsi="Times New Roman"/>
          <w:noProof/>
        </w:rPr>
        <w:lastRenderedPageBreak/>
        <w:drawing>
          <wp:inline distT="0" distB="0" distL="0" distR="0" wp14:anchorId="716B9B65" wp14:editId="4FDD6021">
            <wp:extent cx="5364480" cy="3189605"/>
            <wp:effectExtent l="0" t="0" r="7620" b="0"/>
            <wp:docPr id="410654528" name="Picture 4106545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54528" name="Picture 16" descr="A graph of different colored lines&#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222" r="1"/>
                    <a:stretch/>
                  </pic:blipFill>
                  <pic:spPr bwMode="auto">
                    <a:xfrm>
                      <a:off x="0" y="0"/>
                      <a:ext cx="5364480" cy="3189605"/>
                    </a:xfrm>
                    <a:prstGeom prst="rect">
                      <a:avLst/>
                    </a:prstGeom>
                    <a:noFill/>
                    <a:ln>
                      <a:noFill/>
                    </a:ln>
                    <a:extLst>
                      <a:ext uri="{53640926-AAD7-44D8-BBD7-CCE9431645EC}">
                        <a14:shadowObscured xmlns:a14="http://schemas.microsoft.com/office/drawing/2010/main"/>
                      </a:ext>
                    </a:extLst>
                  </pic:spPr>
                </pic:pic>
              </a:graphicData>
            </a:graphic>
          </wp:inline>
        </w:drawing>
      </w:r>
    </w:p>
    <w:p w14:paraId="170CFAC9" w14:textId="6D69BAAB" w:rsidR="00607C7E" w:rsidRDefault="00607C7E" w:rsidP="007533CE">
      <w:pPr>
        <w:rPr>
          <w:rFonts w:ascii="Times New Roman" w:hAnsi="Times New Roman"/>
        </w:rPr>
      </w:pPr>
      <w:r w:rsidRPr="00920378">
        <w:rPr>
          <w:rFonts w:ascii="Times New Roman" w:hAnsi="Times New Roman"/>
          <w:noProof/>
        </w:rPr>
        <w:drawing>
          <wp:inline distT="0" distB="0" distL="0" distR="0" wp14:anchorId="076FE0C2" wp14:editId="0647993D">
            <wp:extent cx="5486400" cy="3761740"/>
            <wp:effectExtent l="0" t="0" r="0" b="0"/>
            <wp:docPr id="64118410" name="Picture 64118410"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8410" name="Picture 17" descr="A graph of a graph of a person&#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761740"/>
                    </a:xfrm>
                    <a:prstGeom prst="rect">
                      <a:avLst/>
                    </a:prstGeom>
                    <a:noFill/>
                    <a:ln>
                      <a:noFill/>
                    </a:ln>
                  </pic:spPr>
                </pic:pic>
              </a:graphicData>
            </a:graphic>
          </wp:inline>
        </w:drawing>
      </w:r>
    </w:p>
    <w:p w14:paraId="6D081A83" w14:textId="46DBB206" w:rsidR="005E10BA" w:rsidRDefault="005E10BA" w:rsidP="007533CE">
      <w:pPr>
        <w:rPr>
          <w:rFonts w:ascii="Times New Roman" w:hAnsi="Times New Roman"/>
        </w:rPr>
      </w:pPr>
    </w:p>
    <w:p w14:paraId="4A985319" w14:textId="3D128A7C" w:rsidR="005E10BA" w:rsidRDefault="005E10BA" w:rsidP="007533CE">
      <w:pPr>
        <w:rPr>
          <w:rFonts w:ascii="Times New Roman" w:hAnsi="Times New Roman"/>
        </w:rPr>
      </w:pPr>
    </w:p>
    <w:p w14:paraId="5A629582" w14:textId="1ED669A1" w:rsidR="005E10BA" w:rsidRPr="006358A9" w:rsidRDefault="00FB1390" w:rsidP="007533CE">
      <w:pPr>
        <w:rPr>
          <w:rFonts w:ascii="Times New Roman" w:hAnsi="Times New Roman"/>
          <w:b/>
        </w:rPr>
      </w:pPr>
      <w:r w:rsidRPr="006358A9">
        <w:rPr>
          <w:rFonts w:ascii="Times New Roman" w:hAnsi="Times New Roman"/>
          <w:b/>
        </w:rPr>
        <w:t xml:space="preserve">Early </w:t>
      </w:r>
      <w:r w:rsidR="0024215A">
        <w:rPr>
          <w:rFonts w:ascii="Times New Roman" w:hAnsi="Times New Roman"/>
          <w:b/>
        </w:rPr>
        <w:t>A</w:t>
      </w:r>
      <w:r w:rsidR="00C93E1A" w:rsidRPr="006358A9">
        <w:rPr>
          <w:rFonts w:ascii="Times New Roman" w:hAnsi="Times New Roman"/>
          <w:b/>
        </w:rPr>
        <w:t xml:space="preserve">ntenna </w:t>
      </w:r>
      <w:r w:rsidR="0024215A">
        <w:rPr>
          <w:rFonts w:ascii="Times New Roman" w:hAnsi="Times New Roman"/>
          <w:b/>
        </w:rPr>
        <w:t>D</w:t>
      </w:r>
      <w:r w:rsidR="00C93E1A" w:rsidRPr="006358A9">
        <w:rPr>
          <w:rFonts w:ascii="Times New Roman" w:hAnsi="Times New Roman"/>
          <w:b/>
        </w:rPr>
        <w:t xml:space="preserve">esign </w:t>
      </w:r>
      <w:r w:rsidR="0024215A">
        <w:rPr>
          <w:rFonts w:ascii="Times New Roman" w:hAnsi="Times New Roman"/>
          <w:b/>
        </w:rPr>
        <w:t>E</w:t>
      </w:r>
      <w:r w:rsidR="00C93E1A" w:rsidRPr="006358A9">
        <w:rPr>
          <w:rFonts w:ascii="Times New Roman" w:hAnsi="Times New Roman"/>
          <w:b/>
        </w:rPr>
        <w:t>quations</w:t>
      </w:r>
      <w:r w:rsidRPr="006358A9">
        <w:rPr>
          <w:rFonts w:ascii="Times New Roman" w:hAnsi="Times New Roman"/>
          <w:b/>
        </w:rPr>
        <w:t xml:space="preserve"> and </w:t>
      </w:r>
      <w:r w:rsidR="0024215A">
        <w:rPr>
          <w:rFonts w:ascii="Times New Roman" w:hAnsi="Times New Roman"/>
          <w:b/>
        </w:rPr>
        <w:t>P</w:t>
      </w:r>
      <w:r w:rsidRPr="006358A9">
        <w:rPr>
          <w:rFonts w:ascii="Times New Roman" w:hAnsi="Times New Roman"/>
          <w:b/>
        </w:rPr>
        <w:t>arameter</w:t>
      </w:r>
      <w:r w:rsidR="0024215A">
        <w:rPr>
          <w:rFonts w:ascii="Times New Roman" w:hAnsi="Times New Roman"/>
          <w:b/>
        </w:rPr>
        <w:t xml:space="preserve"> Calculations</w:t>
      </w:r>
      <w:r w:rsidRPr="006358A9">
        <w:rPr>
          <w:rFonts w:ascii="Times New Roman" w:hAnsi="Times New Roman"/>
          <w:b/>
        </w:rPr>
        <w:t>:</w:t>
      </w:r>
    </w:p>
    <w:p w14:paraId="741E2829" w14:textId="77777777" w:rsidR="0024215A" w:rsidRPr="006358A9" w:rsidRDefault="0024215A" w:rsidP="007533CE">
      <w:pPr>
        <w:rPr>
          <w:rFonts w:ascii="Times New Roman" w:hAnsi="Times New Roman"/>
          <w:b/>
        </w:rPr>
      </w:pPr>
    </w:p>
    <w:p w14:paraId="1C2475F3" w14:textId="228B6D8C" w:rsidR="001572E7" w:rsidRPr="00870A56" w:rsidRDefault="00870A56" w:rsidP="007533CE">
      <w:pPr>
        <w:rPr>
          <w:rFonts w:ascii="Times New Roman" w:hAnsi="Times New Roman"/>
          <w:noProof/>
        </w:rPr>
      </w:pPr>
      <w:r>
        <w:rPr>
          <w:rFonts w:ascii="Times New Roman" w:hAnsi="Times New Roman"/>
          <w:noProof/>
        </w:rPr>
        <w:t xml:space="preserve">After we had decided upon an operating range, the </w:t>
      </w:r>
      <w:r w:rsidR="000C7954">
        <w:rPr>
          <w:rFonts w:ascii="Times New Roman" w:hAnsi="Times New Roman"/>
          <w:noProof/>
        </w:rPr>
        <w:t>size of the antenna we wanted, and the shape of the antenna we wanted, we start</w:t>
      </w:r>
      <w:r w:rsidR="005749F2">
        <w:rPr>
          <w:rFonts w:ascii="Times New Roman" w:hAnsi="Times New Roman"/>
          <w:noProof/>
        </w:rPr>
        <w:t>ed to research and look up the necessary equations and information we would need in</w:t>
      </w:r>
      <w:r w:rsidR="002D4E16">
        <w:rPr>
          <w:rFonts w:ascii="Times New Roman" w:hAnsi="Times New Roman"/>
          <w:noProof/>
        </w:rPr>
        <w:t xml:space="preserve"> </w:t>
      </w:r>
      <w:r w:rsidR="005749F2">
        <w:rPr>
          <w:rFonts w:ascii="Times New Roman" w:hAnsi="Times New Roman"/>
          <w:noProof/>
        </w:rPr>
        <w:t xml:space="preserve">order to </w:t>
      </w:r>
      <w:r w:rsidR="00510169">
        <w:rPr>
          <w:rFonts w:ascii="Times New Roman" w:hAnsi="Times New Roman"/>
          <w:noProof/>
        </w:rPr>
        <w:t xml:space="preserve">calculate the components needed </w:t>
      </w:r>
      <w:r w:rsidR="00510169">
        <w:rPr>
          <w:rFonts w:ascii="Times New Roman" w:hAnsi="Times New Roman"/>
          <w:noProof/>
        </w:rPr>
        <w:lastRenderedPageBreak/>
        <w:t>for the antenna. We knew that our EMC filter was static and that the matching circuit had to be tuned</w:t>
      </w:r>
      <w:r w:rsidR="00FF7833">
        <w:rPr>
          <w:rFonts w:ascii="Times New Roman" w:hAnsi="Times New Roman"/>
          <w:noProof/>
        </w:rPr>
        <w:t xml:space="preserve"> in the smiulation to give us the result we wanted</w:t>
      </w:r>
      <w:r w:rsidR="00687491">
        <w:rPr>
          <w:rFonts w:ascii="Times New Roman" w:hAnsi="Times New Roman"/>
          <w:noProof/>
        </w:rPr>
        <w:t>. From here,</w:t>
      </w:r>
      <w:r w:rsidR="00FF7833">
        <w:rPr>
          <w:rFonts w:ascii="Times New Roman" w:hAnsi="Times New Roman"/>
          <w:noProof/>
        </w:rPr>
        <w:t xml:space="preserve"> we decided to </w:t>
      </w:r>
      <w:r w:rsidR="009D4BD8">
        <w:rPr>
          <w:rFonts w:ascii="Times New Roman" w:hAnsi="Times New Roman"/>
          <w:noProof/>
        </w:rPr>
        <w:t xml:space="preserve">focus on figuring out the actual antenna </w:t>
      </w:r>
      <w:r w:rsidR="00D320C0">
        <w:rPr>
          <w:rFonts w:ascii="Times New Roman" w:hAnsi="Times New Roman"/>
          <w:noProof/>
        </w:rPr>
        <w:t xml:space="preserve">values. </w:t>
      </w:r>
      <w:r w:rsidR="00F77FA9">
        <w:rPr>
          <w:rFonts w:ascii="Times New Roman" w:hAnsi="Times New Roman"/>
          <w:noProof/>
        </w:rPr>
        <w:t>We were able</w:t>
      </w:r>
      <w:r w:rsidR="00C83689">
        <w:rPr>
          <w:rFonts w:ascii="Times New Roman" w:hAnsi="Times New Roman"/>
          <w:noProof/>
        </w:rPr>
        <w:t xml:space="preserve"> to </w:t>
      </w:r>
      <w:r w:rsidR="00034F7C">
        <w:rPr>
          <w:rFonts w:ascii="Times New Roman" w:hAnsi="Times New Roman"/>
          <w:noProof/>
        </w:rPr>
        <w:t>find ou</w:t>
      </w:r>
      <w:r w:rsidR="00BD7BAB">
        <w:rPr>
          <w:rFonts w:ascii="Times New Roman" w:hAnsi="Times New Roman"/>
          <w:noProof/>
        </w:rPr>
        <w:t>t</w:t>
      </w:r>
      <w:r w:rsidR="00034F7C">
        <w:rPr>
          <w:rFonts w:ascii="Times New Roman" w:hAnsi="Times New Roman"/>
          <w:noProof/>
        </w:rPr>
        <w:t xml:space="preserve"> the internal resistance of the coil </w:t>
      </w:r>
      <w:r w:rsidR="00614B07">
        <w:rPr>
          <w:rFonts w:ascii="Times New Roman" w:hAnsi="Times New Roman"/>
          <w:noProof/>
        </w:rPr>
        <w:t>for</w:t>
      </w:r>
      <w:r w:rsidR="00034F7C">
        <w:rPr>
          <w:rFonts w:ascii="Times New Roman" w:hAnsi="Times New Roman"/>
          <w:noProof/>
        </w:rPr>
        <w:t xml:space="preserve"> the antenn</w:t>
      </w:r>
      <w:r w:rsidR="00192D23">
        <w:rPr>
          <w:rFonts w:ascii="Times New Roman" w:hAnsi="Times New Roman"/>
          <w:noProof/>
        </w:rPr>
        <w:t xml:space="preserve">a by </w:t>
      </w:r>
      <w:r w:rsidR="00854A2D">
        <w:rPr>
          <w:rFonts w:ascii="Times New Roman" w:hAnsi="Times New Roman"/>
          <w:noProof/>
        </w:rPr>
        <w:t>taking the restivity of cop</w:t>
      </w:r>
      <w:r w:rsidR="00AF6252">
        <w:rPr>
          <w:rFonts w:ascii="Times New Roman" w:hAnsi="Times New Roman"/>
          <w:noProof/>
        </w:rPr>
        <w:t>pe</w:t>
      </w:r>
      <w:r w:rsidR="00854A2D">
        <w:rPr>
          <w:rFonts w:ascii="Times New Roman" w:hAnsi="Times New Roman"/>
          <w:noProof/>
        </w:rPr>
        <w:t xml:space="preserve">r and multiplying it by the length of the coil of wire and dividing it by the cross sectional area of the overal wire. </w:t>
      </w:r>
      <w:r w:rsidR="00333372">
        <w:rPr>
          <w:rFonts w:ascii="Times New Roman" w:hAnsi="Times New Roman"/>
          <w:noProof/>
        </w:rPr>
        <w:t xml:space="preserve"> Pictured below are two visual representations of us figuring out the length and cross sectional area of the antenna, as well as creating a formula to find out what one extra turn of wire would add onto the problem. </w:t>
      </w:r>
    </w:p>
    <w:p w14:paraId="3E0C22EC" w14:textId="77777777" w:rsidR="002D4E16" w:rsidRPr="00870A56" w:rsidRDefault="002D4E16" w:rsidP="007533CE">
      <w:pPr>
        <w:rPr>
          <w:rFonts w:ascii="Times New Roman" w:hAnsi="Times New Roman"/>
          <w:noProof/>
        </w:rPr>
      </w:pPr>
    </w:p>
    <w:p w14:paraId="52A69DC2" w14:textId="4AE1844A" w:rsidR="007F5036" w:rsidRDefault="007F5036" w:rsidP="007533CE">
      <w:pPr>
        <w:rPr>
          <w:rFonts w:ascii="Times New Roman" w:hAnsi="Times New Roman"/>
        </w:rPr>
      </w:pPr>
      <w:r w:rsidRPr="00920378">
        <w:rPr>
          <w:rFonts w:ascii="Times New Roman" w:hAnsi="Times New Roman"/>
          <w:noProof/>
        </w:rPr>
        <w:drawing>
          <wp:inline distT="0" distB="0" distL="0" distR="0" wp14:anchorId="05E02CFE" wp14:editId="1D674063">
            <wp:extent cx="5486400" cy="2453640"/>
            <wp:effectExtent l="0" t="0" r="0" b="3810"/>
            <wp:docPr id="891809753" name="Picture 891809753"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753" name="Picture 18" descr="A whiteboard with writing on i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370"/>
                    <a:stretch/>
                  </pic:blipFill>
                  <pic:spPr bwMode="auto">
                    <a:xfrm>
                      <a:off x="0" y="0"/>
                      <a:ext cx="548640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16CAADD4" w14:textId="77777777" w:rsidR="007F5036" w:rsidRDefault="007F5036" w:rsidP="007533CE">
      <w:pPr>
        <w:rPr>
          <w:rFonts w:ascii="Times New Roman" w:hAnsi="Times New Roman"/>
        </w:rPr>
      </w:pPr>
    </w:p>
    <w:p w14:paraId="3807F49A" w14:textId="77777777" w:rsidR="001572E7" w:rsidRPr="00920378" w:rsidRDefault="001572E7" w:rsidP="007533CE">
      <w:pPr>
        <w:rPr>
          <w:rFonts w:ascii="Times New Roman" w:hAnsi="Times New Roman"/>
        </w:rPr>
      </w:pPr>
    </w:p>
    <w:p w14:paraId="4774DC5F" w14:textId="20CC6295" w:rsidR="001710E8" w:rsidRDefault="001710E8" w:rsidP="007533CE">
      <w:pPr>
        <w:rPr>
          <w:rFonts w:ascii="Times New Roman" w:hAnsi="Times New Roman"/>
        </w:rPr>
      </w:pPr>
      <w:r w:rsidRPr="00920378">
        <w:rPr>
          <w:rFonts w:ascii="Times New Roman" w:hAnsi="Times New Roman"/>
          <w:noProof/>
        </w:rPr>
        <w:drawing>
          <wp:inline distT="0" distB="0" distL="0" distR="0" wp14:anchorId="35D797ED" wp14:editId="5B52F935">
            <wp:extent cx="5295900" cy="2743200"/>
            <wp:effectExtent l="0" t="0" r="0" b="0"/>
            <wp:docPr id="1226529261" name="Picture 122652926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9261" name="Picture 19" descr="A white board with writing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852" r="3473" b="21481"/>
                    <a:stretch/>
                  </pic:blipFill>
                  <pic:spPr bwMode="auto">
                    <a:xfrm>
                      <a:off x="0" y="0"/>
                      <a:ext cx="5295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008FAF48" w14:textId="77777777" w:rsidR="001710E8" w:rsidRDefault="001710E8" w:rsidP="007533CE">
      <w:pPr>
        <w:rPr>
          <w:rFonts w:ascii="Times New Roman" w:hAnsi="Times New Roman"/>
        </w:rPr>
      </w:pPr>
    </w:p>
    <w:p w14:paraId="49B7AD6E" w14:textId="4AFE7D8A" w:rsidR="00243B5B" w:rsidRDefault="00333372" w:rsidP="007533CE">
      <w:pPr>
        <w:rPr>
          <w:rFonts w:ascii="Times New Roman" w:hAnsi="Times New Roman"/>
        </w:rPr>
      </w:pPr>
      <w:r>
        <w:rPr>
          <w:rFonts w:ascii="Times New Roman" w:hAnsi="Times New Roman"/>
        </w:rPr>
        <w:t xml:space="preserve">After calculating the resistance of the antenna, we were able to find out </w:t>
      </w:r>
      <w:r w:rsidR="00FC304B">
        <w:rPr>
          <w:rFonts w:ascii="Times New Roman" w:hAnsi="Times New Roman"/>
        </w:rPr>
        <w:t xml:space="preserve">the inductance of the antenna by using the number of turns, </w:t>
      </w:r>
      <w:r w:rsidR="00EA0C2B">
        <w:rPr>
          <w:rFonts w:ascii="Times New Roman" w:hAnsi="Times New Roman"/>
        </w:rPr>
        <w:t>coupling coefficients, resistance of the antenna,</w:t>
      </w:r>
      <w:r w:rsidR="00D5204B">
        <w:rPr>
          <w:rFonts w:ascii="Times New Roman" w:hAnsi="Times New Roman"/>
        </w:rPr>
        <w:t xml:space="preserve"> </w:t>
      </w:r>
      <w:r w:rsidR="00D70FBD">
        <w:rPr>
          <w:rFonts w:ascii="Times New Roman" w:hAnsi="Times New Roman"/>
        </w:rPr>
        <w:t xml:space="preserve">and </w:t>
      </w:r>
      <w:r w:rsidR="00D5204B">
        <w:rPr>
          <w:rFonts w:ascii="Times New Roman" w:hAnsi="Times New Roman"/>
        </w:rPr>
        <w:t>diameter</w:t>
      </w:r>
      <w:r w:rsidR="00D70FBD">
        <w:rPr>
          <w:rFonts w:ascii="Times New Roman" w:hAnsi="Times New Roman"/>
        </w:rPr>
        <w:t>. F</w:t>
      </w:r>
      <w:r w:rsidR="00C37462">
        <w:rPr>
          <w:rFonts w:ascii="Times New Roman" w:hAnsi="Times New Roman"/>
        </w:rPr>
        <w:t xml:space="preserve">rom the inductance we were </w:t>
      </w:r>
      <w:r w:rsidR="00D70FBD">
        <w:rPr>
          <w:rFonts w:ascii="Times New Roman" w:hAnsi="Times New Roman"/>
        </w:rPr>
        <w:t xml:space="preserve">then </w:t>
      </w:r>
      <w:r w:rsidR="00C37462">
        <w:rPr>
          <w:rFonts w:ascii="Times New Roman" w:hAnsi="Times New Roman"/>
        </w:rPr>
        <w:t xml:space="preserve">able to find the </w:t>
      </w:r>
      <w:r w:rsidR="00A24EC3">
        <w:rPr>
          <w:rFonts w:ascii="Times New Roman" w:hAnsi="Times New Roman"/>
        </w:rPr>
        <w:t>capacitance</w:t>
      </w:r>
      <w:r w:rsidR="00C37462">
        <w:rPr>
          <w:rFonts w:ascii="Times New Roman" w:hAnsi="Times New Roman"/>
        </w:rPr>
        <w:t>. Next</w:t>
      </w:r>
      <w:r w:rsidR="00D70FBD">
        <w:rPr>
          <w:rFonts w:ascii="Times New Roman" w:hAnsi="Times New Roman"/>
        </w:rPr>
        <w:t>,</w:t>
      </w:r>
      <w:r w:rsidR="00C37462">
        <w:rPr>
          <w:rFonts w:ascii="Times New Roman" w:hAnsi="Times New Roman"/>
        </w:rPr>
        <w:t xml:space="preserve"> we went over to an online antenna </w:t>
      </w:r>
      <w:r w:rsidR="00A24EC3">
        <w:rPr>
          <w:rFonts w:ascii="Times New Roman" w:hAnsi="Times New Roman"/>
        </w:rPr>
        <w:t xml:space="preserve">calculator software we found to verify that our calculated values were correct according </w:t>
      </w:r>
      <w:r w:rsidR="00BA6528">
        <w:rPr>
          <w:rFonts w:ascii="Times New Roman" w:hAnsi="Times New Roman"/>
        </w:rPr>
        <w:t>to</w:t>
      </w:r>
      <w:r w:rsidR="00A24EC3">
        <w:rPr>
          <w:rFonts w:ascii="Times New Roman" w:hAnsi="Times New Roman"/>
        </w:rPr>
        <w:t xml:space="preserve"> the specifications we made. </w:t>
      </w:r>
    </w:p>
    <w:p w14:paraId="2413AD9F" w14:textId="062BD48A" w:rsidR="00FB1390" w:rsidRPr="003140F5" w:rsidRDefault="00F1206A" w:rsidP="007533CE">
      <w:pPr>
        <w:rPr>
          <w:rFonts w:ascii="Times New Roman" w:hAnsi="Times New Roman"/>
          <w:b/>
        </w:rPr>
      </w:pPr>
      <w:r w:rsidRPr="003140F5">
        <w:rPr>
          <w:rFonts w:ascii="Times New Roman" w:hAnsi="Times New Roman"/>
          <w:b/>
        </w:rPr>
        <w:lastRenderedPageBreak/>
        <w:t xml:space="preserve">Double </w:t>
      </w:r>
      <w:r w:rsidR="00243B5B">
        <w:rPr>
          <w:rFonts w:ascii="Times New Roman" w:hAnsi="Times New Roman"/>
          <w:b/>
        </w:rPr>
        <w:t>C</w:t>
      </w:r>
      <w:r w:rsidRPr="003140F5">
        <w:rPr>
          <w:rFonts w:ascii="Times New Roman" w:hAnsi="Times New Roman"/>
          <w:b/>
        </w:rPr>
        <w:t xml:space="preserve">hecking our </w:t>
      </w:r>
      <w:r w:rsidR="00243B5B">
        <w:rPr>
          <w:rFonts w:ascii="Times New Roman" w:hAnsi="Times New Roman"/>
          <w:b/>
        </w:rPr>
        <w:t>C</w:t>
      </w:r>
      <w:r w:rsidR="007E7264" w:rsidRPr="003140F5">
        <w:rPr>
          <w:rFonts w:ascii="Times New Roman" w:hAnsi="Times New Roman"/>
          <w:b/>
        </w:rPr>
        <w:t>alculations:</w:t>
      </w:r>
    </w:p>
    <w:p w14:paraId="045103C6" w14:textId="77777777" w:rsidR="00243B5B" w:rsidRPr="003140F5" w:rsidRDefault="00243B5B" w:rsidP="007533CE">
      <w:pPr>
        <w:rPr>
          <w:rFonts w:ascii="Times New Roman" w:hAnsi="Times New Roman"/>
          <w:b/>
        </w:rPr>
      </w:pPr>
    </w:p>
    <w:p w14:paraId="0E3B2D47" w14:textId="08443A0B" w:rsidR="0084133A" w:rsidRDefault="00243B5B" w:rsidP="007533CE">
      <w:pPr>
        <w:rPr>
          <w:rFonts w:ascii="Times New Roman" w:hAnsi="Times New Roman"/>
        </w:rPr>
      </w:pPr>
      <w:r>
        <w:rPr>
          <w:rFonts w:ascii="Times New Roman" w:hAnsi="Times New Roman"/>
        </w:rPr>
        <w:t>W</w:t>
      </w:r>
      <w:r w:rsidR="00664054">
        <w:rPr>
          <w:rFonts w:ascii="Times New Roman" w:hAnsi="Times New Roman"/>
        </w:rPr>
        <w:t>e</w:t>
      </w:r>
      <w:r w:rsidR="002F0A81">
        <w:rPr>
          <w:rFonts w:ascii="Times New Roman" w:hAnsi="Times New Roman"/>
        </w:rPr>
        <w:t xml:space="preserve"> managed to find </w:t>
      </w:r>
      <w:r w:rsidR="00664054">
        <w:rPr>
          <w:rFonts w:ascii="Times New Roman" w:hAnsi="Times New Roman"/>
        </w:rPr>
        <w:t>an online calculator</w:t>
      </w:r>
      <w:r w:rsidR="002F0A81">
        <w:rPr>
          <w:rFonts w:ascii="Times New Roman" w:hAnsi="Times New Roman"/>
        </w:rPr>
        <w:t xml:space="preserve"> and </w:t>
      </w:r>
      <w:r w:rsidR="00583B49">
        <w:rPr>
          <w:rFonts w:ascii="Times New Roman" w:hAnsi="Times New Roman"/>
        </w:rPr>
        <w:t>decided to use it as a resource</w:t>
      </w:r>
      <w:r w:rsidR="00664054">
        <w:rPr>
          <w:rFonts w:ascii="Times New Roman" w:hAnsi="Times New Roman"/>
        </w:rPr>
        <w:t xml:space="preserve"> to double check our calculations and ensure that they were in the same ballpark as what we </w:t>
      </w:r>
      <w:r w:rsidR="000721CB">
        <w:rPr>
          <w:rFonts w:ascii="Times New Roman" w:hAnsi="Times New Roman"/>
        </w:rPr>
        <w:t xml:space="preserve">got. </w:t>
      </w:r>
      <w:r w:rsidR="00583B49">
        <w:rPr>
          <w:rFonts w:ascii="Times New Roman" w:hAnsi="Times New Roman"/>
        </w:rPr>
        <w:t xml:space="preserve">After </w:t>
      </w:r>
      <w:r w:rsidR="00E74C4E">
        <w:rPr>
          <w:rFonts w:ascii="Times New Roman" w:hAnsi="Times New Roman"/>
        </w:rPr>
        <w:t>inputting</w:t>
      </w:r>
      <w:r w:rsidR="00583B49">
        <w:rPr>
          <w:rFonts w:ascii="Times New Roman" w:hAnsi="Times New Roman"/>
        </w:rPr>
        <w:t xml:space="preserve"> the correct </w:t>
      </w:r>
      <w:r w:rsidR="00466C59">
        <w:rPr>
          <w:rFonts w:ascii="Times New Roman" w:hAnsi="Times New Roman"/>
        </w:rPr>
        <w:t>information,</w:t>
      </w:r>
      <w:r w:rsidR="00583B49">
        <w:rPr>
          <w:rFonts w:ascii="Times New Roman" w:hAnsi="Times New Roman"/>
        </w:rPr>
        <w:t xml:space="preserve"> we found out that our calculations were indeed correct. </w:t>
      </w:r>
    </w:p>
    <w:p w14:paraId="06195EB3" w14:textId="64935B86" w:rsidR="001710E8" w:rsidRDefault="007E7264" w:rsidP="007533CE">
      <w:pPr>
        <w:rPr>
          <w:rFonts w:ascii="Times New Roman" w:hAnsi="Times New Roman"/>
        </w:rPr>
      </w:pPr>
      <w:r w:rsidRPr="00920378">
        <w:rPr>
          <w:rFonts w:ascii="Times New Roman" w:hAnsi="Times New Roman"/>
          <w:noProof/>
        </w:rPr>
        <w:drawing>
          <wp:inline distT="0" distB="0" distL="0" distR="0" wp14:anchorId="6D31AC54" wp14:editId="7DC16231">
            <wp:extent cx="5486400" cy="2853690"/>
            <wp:effectExtent l="0" t="0" r="0" b="3810"/>
            <wp:docPr id="1664699650" name="Picture 1664699650"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9650" name="Picture 20" descr="A computer screen shot of a computer screen&#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853690"/>
                    </a:xfrm>
                    <a:prstGeom prst="rect">
                      <a:avLst/>
                    </a:prstGeom>
                    <a:noFill/>
                    <a:ln>
                      <a:noFill/>
                    </a:ln>
                  </pic:spPr>
                </pic:pic>
              </a:graphicData>
            </a:graphic>
          </wp:inline>
        </w:drawing>
      </w:r>
    </w:p>
    <w:p w14:paraId="226A8487" w14:textId="77777777" w:rsidR="000721CB" w:rsidRPr="00920378" w:rsidRDefault="000721CB" w:rsidP="00635AD5">
      <w:pPr>
        <w:rPr>
          <w:rFonts w:ascii="Times New Roman" w:hAnsi="Times New Roman"/>
        </w:rPr>
      </w:pPr>
    </w:p>
    <w:p w14:paraId="774FBC21" w14:textId="645EC2F8" w:rsidR="006B5D01" w:rsidRPr="006B5D01" w:rsidRDefault="00623DDB" w:rsidP="00635AD5">
      <w:pPr>
        <w:rPr>
          <w:rFonts w:ascii="Times New Roman" w:hAnsi="Times New Roman"/>
        </w:rPr>
      </w:pPr>
      <w:r w:rsidRPr="00920378">
        <w:rPr>
          <w:rFonts w:ascii="Times New Roman" w:hAnsi="Times New Roman"/>
          <w:noProof/>
        </w:rPr>
        <w:drawing>
          <wp:inline distT="0" distB="0" distL="0" distR="0" wp14:anchorId="01842867" wp14:editId="31FC38E2">
            <wp:extent cx="4979831" cy="2209800"/>
            <wp:effectExtent l="0" t="0" r="0" b="0"/>
            <wp:docPr id="2062698479" name="Picture 2062698479"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98479" name="Picture 1" descr="A white board with writing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03" t="12644" r="14138" b="38391"/>
                    <a:stretch/>
                  </pic:blipFill>
                  <pic:spPr bwMode="auto">
                    <a:xfrm>
                      <a:off x="0" y="0"/>
                      <a:ext cx="4983527" cy="2211440"/>
                    </a:xfrm>
                    <a:prstGeom prst="rect">
                      <a:avLst/>
                    </a:prstGeom>
                    <a:noFill/>
                    <a:ln>
                      <a:noFill/>
                    </a:ln>
                    <a:extLst>
                      <a:ext uri="{53640926-AAD7-44D8-BBD7-CCE9431645EC}">
                        <a14:shadowObscured xmlns:a14="http://schemas.microsoft.com/office/drawing/2010/main"/>
                      </a:ext>
                    </a:extLst>
                  </pic:spPr>
                </pic:pic>
              </a:graphicData>
            </a:graphic>
          </wp:inline>
        </w:drawing>
      </w:r>
    </w:p>
    <w:p w14:paraId="195481AA" w14:textId="0784DA53" w:rsidR="00295F9C" w:rsidRPr="00920378" w:rsidRDefault="00295F9C" w:rsidP="00635AD5">
      <w:pPr>
        <w:rPr>
          <w:rFonts w:ascii="Times New Roman" w:hAnsi="Times New Roman"/>
        </w:rPr>
      </w:pPr>
      <w:r>
        <w:rPr>
          <w:rFonts w:ascii="Times New Roman" w:hAnsi="Times New Roman"/>
        </w:rPr>
        <w:br w:type="page"/>
      </w:r>
    </w:p>
    <w:p w14:paraId="5E64F4BC" w14:textId="5B22C8B4" w:rsidR="003F7A77" w:rsidRPr="00920378" w:rsidRDefault="00466C59" w:rsidP="00635AD5">
      <w:pPr>
        <w:rPr>
          <w:rFonts w:ascii="Times New Roman" w:hAnsi="Times New Roman"/>
          <w:noProof/>
        </w:rPr>
      </w:pPr>
      <w:r>
        <w:rPr>
          <w:rFonts w:ascii="Times New Roman" w:hAnsi="Times New Roman"/>
        </w:rPr>
        <w:lastRenderedPageBreak/>
        <w:t>O</w:t>
      </w:r>
      <w:r w:rsidR="003F7A77" w:rsidRPr="00920378">
        <w:rPr>
          <w:rFonts w:ascii="Times New Roman" w:hAnsi="Times New Roman"/>
        </w:rPr>
        <w:t>ur complete antenna circuit drawn out with our calculated values</w:t>
      </w:r>
      <w:r>
        <w:rPr>
          <w:rFonts w:ascii="Times New Roman" w:hAnsi="Times New Roman"/>
        </w:rPr>
        <w:t xml:space="preserve"> can be seen below</w:t>
      </w:r>
      <w:r w:rsidR="003F7A77" w:rsidRPr="00920378">
        <w:rPr>
          <w:rFonts w:ascii="Times New Roman" w:hAnsi="Times New Roman"/>
        </w:rPr>
        <w:t xml:space="preserve">. </w:t>
      </w:r>
    </w:p>
    <w:p w14:paraId="42770602" w14:textId="77777777" w:rsidR="000B7A54" w:rsidRPr="00920378" w:rsidRDefault="000B7A54" w:rsidP="00635AD5">
      <w:pPr>
        <w:rPr>
          <w:rFonts w:ascii="Times New Roman" w:hAnsi="Times New Roman"/>
          <w:noProof/>
        </w:rPr>
      </w:pPr>
    </w:p>
    <w:p w14:paraId="3E8C219F" w14:textId="0EA0DF1B" w:rsidR="006B5D01" w:rsidRDefault="0052517C" w:rsidP="00635AD5">
      <w:pPr>
        <w:rPr>
          <w:rFonts w:ascii="Times New Roman" w:hAnsi="Times New Roman"/>
        </w:rPr>
      </w:pPr>
      <w:r w:rsidRPr="00920378">
        <w:rPr>
          <w:rFonts w:ascii="Times New Roman" w:hAnsi="Times New Roman"/>
          <w:noProof/>
        </w:rPr>
        <w:drawing>
          <wp:inline distT="0" distB="0" distL="0" distR="0" wp14:anchorId="31119BB9" wp14:editId="36B47019">
            <wp:extent cx="4312920" cy="2168783"/>
            <wp:effectExtent l="0" t="0" r="0" b="3175"/>
            <wp:docPr id="1647331748" name="Picture 1647331748" descr="A white board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31748" name="Picture 2" descr="A white board with drawings on i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837" r="9170" b="16263"/>
                    <a:stretch/>
                  </pic:blipFill>
                  <pic:spPr bwMode="auto">
                    <a:xfrm>
                      <a:off x="0" y="0"/>
                      <a:ext cx="4328889" cy="2176813"/>
                    </a:xfrm>
                    <a:prstGeom prst="rect">
                      <a:avLst/>
                    </a:prstGeom>
                    <a:noFill/>
                    <a:ln>
                      <a:noFill/>
                    </a:ln>
                    <a:extLst>
                      <a:ext uri="{53640926-AAD7-44D8-BBD7-CCE9431645EC}">
                        <a14:shadowObscured xmlns:a14="http://schemas.microsoft.com/office/drawing/2010/main"/>
                      </a:ext>
                    </a:extLst>
                  </pic:spPr>
                </pic:pic>
              </a:graphicData>
            </a:graphic>
          </wp:inline>
        </w:drawing>
      </w:r>
    </w:p>
    <w:p w14:paraId="150CDF8D" w14:textId="77777777" w:rsidR="00C52221" w:rsidRDefault="00C52221" w:rsidP="00635AD5">
      <w:pPr>
        <w:rPr>
          <w:rFonts w:ascii="Times New Roman" w:hAnsi="Times New Roman"/>
        </w:rPr>
      </w:pPr>
    </w:p>
    <w:p w14:paraId="689012B1" w14:textId="258F72C8" w:rsidR="00C52221" w:rsidRPr="006B5D01" w:rsidRDefault="00C52221" w:rsidP="00635AD5">
      <w:pPr>
        <w:rPr>
          <w:rFonts w:ascii="Times New Roman" w:hAnsi="Times New Roman"/>
        </w:rPr>
      </w:pPr>
      <w:r>
        <w:rPr>
          <w:rFonts w:ascii="Times New Roman" w:hAnsi="Times New Roman"/>
        </w:rPr>
        <w:t xml:space="preserve">Upon verifying that our values were correct, we next moved onto creating a </w:t>
      </w:r>
      <w:r w:rsidR="00466C59">
        <w:rPr>
          <w:rFonts w:ascii="Times New Roman" w:hAnsi="Times New Roman"/>
        </w:rPr>
        <w:t xml:space="preserve">working </w:t>
      </w:r>
      <w:r>
        <w:rPr>
          <w:rFonts w:ascii="Times New Roman" w:hAnsi="Times New Roman"/>
        </w:rPr>
        <w:t xml:space="preserve">simulation </w:t>
      </w:r>
      <w:r w:rsidR="00BC36AD">
        <w:rPr>
          <w:rFonts w:ascii="Times New Roman" w:hAnsi="Times New Roman"/>
        </w:rPr>
        <w:t xml:space="preserve">using RFSim99 to </w:t>
      </w:r>
      <w:r w:rsidR="00343145">
        <w:rPr>
          <w:rFonts w:ascii="Times New Roman" w:hAnsi="Times New Roman"/>
        </w:rPr>
        <w:t xml:space="preserve">start testing the operating range of the antenna. </w:t>
      </w:r>
      <w:r w:rsidR="00C549A9">
        <w:rPr>
          <w:rFonts w:ascii="Times New Roman" w:hAnsi="Times New Roman"/>
        </w:rPr>
        <w:t xml:space="preserve"> We originally copied over our values from our excel sheet </w:t>
      </w:r>
      <w:r w:rsidR="00D15997">
        <w:rPr>
          <w:rFonts w:ascii="Times New Roman" w:hAnsi="Times New Roman"/>
        </w:rPr>
        <w:t>and placed them in</w:t>
      </w:r>
      <w:r w:rsidR="00C549A9">
        <w:rPr>
          <w:rFonts w:ascii="Times New Roman" w:hAnsi="Times New Roman"/>
        </w:rPr>
        <w:t>to the simulation software.  However, upon simulation we recogni</w:t>
      </w:r>
      <w:r w:rsidR="00C24227">
        <w:rPr>
          <w:rFonts w:ascii="Times New Roman" w:hAnsi="Times New Roman"/>
        </w:rPr>
        <w:t>zed with the smith chart</w:t>
      </w:r>
      <w:r w:rsidR="00FD1104">
        <w:rPr>
          <w:rFonts w:ascii="Times New Roman" w:hAnsi="Times New Roman"/>
        </w:rPr>
        <w:t xml:space="preserve"> (</w:t>
      </w:r>
      <w:r w:rsidR="00D15997">
        <w:rPr>
          <w:rFonts w:ascii="Times New Roman" w:hAnsi="Times New Roman"/>
        </w:rPr>
        <w:t>p</w:t>
      </w:r>
      <w:r w:rsidR="00FD1104">
        <w:rPr>
          <w:rFonts w:ascii="Times New Roman" w:hAnsi="Times New Roman"/>
        </w:rPr>
        <w:t xml:space="preserve">ictured below </w:t>
      </w:r>
      <w:r w:rsidR="00AD0BF4">
        <w:rPr>
          <w:rFonts w:ascii="Times New Roman" w:hAnsi="Times New Roman"/>
        </w:rPr>
        <w:t>w</w:t>
      </w:r>
      <w:r w:rsidR="00FD1104">
        <w:rPr>
          <w:rFonts w:ascii="Times New Roman" w:hAnsi="Times New Roman"/>
        </w:rPr>
        <w:t xml:space="preserve">ith a green line) </w:t>
      </w:r>
      <w:r w:rsidR="001E109F">
        <w:rPr>
          <w:rFonts w:ascii="Times New Roman" w:hAnsi="Times New Roman"/>
        </w:rPr>
        <w:t xml:space="preserve">that our antenna was in theory working, but its data transfer was going to be </w:t>
      </w:r>
      <w:r w:rsidR="00730BDC">
        <w:rPr>
          <w:rFonts w:ascii="Times New Roman" w:hAnsi="Times New Roman"/>
        </w:rPr>
        <w:t>terrible</w:t>
      </w:r>
      <w:r w:rsidR="001E109F">
        <w:rPr>
          <w:rFonts w:ascii="Times New Roman" w:hAnsi="Times New Roman"/>
        </w:rPr>
        <w:t xml:space="preserve">. </w:t>
      </w:r>
      <w:r w:rsidR="001F7A3C">
        <w:rPr>
          <w:rFonts w:ascii="Times New Roman" w:hAnsi="Times New Roman"/>
        </w:rPr>
        <w:t xml:space="preserve">This is where we started to work on </w:t>
      </w:r>
      <w:r w:rsidR="00730BDC">
        <w:rPr>
          <w:rFonts w:ascii="Times New Roman" w:hAnsi="Times New Roman"/>
        </w:rPr>
        <w:t>optimizing</w:t>
      </w:r>
      <w:r w:rsidR="001F7A3C">
        <w:rPr>
          <w:rFonts w:ascii="Times New Roman" w:hAnsi="Times New Roman"/>
        </w:rPr>
        <w:t xml:space="preserve"> the matching circuit values to ensure our data transfer was </w:t>
      </w:r>
      <w:r w:rsidR="00AF4C45">
        <w:rPr>
          <w:rFonts w:ascii="Times New Roman" w:hAnsi="Times New Roman"/>
        </w:rPr>
        <w:t xml:space="preserve">not going to </w:t>
      </w:r>
      <w:r w:rsidR="00362F14">
        <w:rPr>
          <w:rFonts w:ascii="Times New Roman" w:hAnsi="Times New Roman"/>
        </w:rPr>
        <w:t xml:space="preserve">experience </w:t>
      </w:r>
      <w:r w:rsidR="005A1945">
        <w:rPr>
          <w:rFonts w:ascii="Times New Roman" w:hAnsi="Times New Roman"/>
        </w:rPr>
        <w:t xml:space="preserve">any </w:t>
      </w:r>
      <w:r w:rsidR="00362F14">
        <w:rPr>
          <w:rFonts w:ascii="Times New Roman" w:hAnsi="Times New Roman"/>
        </w:rPr>
        <w:t>interference.</w:t>
      </w:r>
    </w:p>
    <w:p w14:paraId="165CE094" w14:textId="08A1E006" w:rsidR="006B5D01" w:rsidRDefault="006B5D01" w:rsidP="00635AD5">
      <w:pPr>
        <w:rPr>
          <w:rFonts w:ascii="Times New Roman" w:hAnsi="Times New Roman"/>
          <w:b/>
          <w:bCs/>
        </w:rPr>
      </w:pPr>
    </w:p>
    <w:p w14:paraId="6D93A115" w14:textId="7FE27E6B" w:rsidR="006E692C" w:rsidRDefault="0056298B" w:rsidP="00635AD5">
      <w:pPr>
        <w:rPr>
          <w:rFonts w:ascii="Times New Roman" w:hAnsi="Times New Roman"/>
          <w:b/>
          <w:bCs/>
        </w:rPr>
      </w:pPr>
      <w:r w:rsidRPr="00920378">
        <w:rPr>
          <w:rFonts w:ascii="Times New Roman" w:hAnsi="Times New Roman"/>
          <w:noProof/>
        </w:rPr>
        <w:drawing>
          <wp:inline distT="0" distB="0" distL="0" distR="0" wp14:anchorId="30EA420A" wp14:editId="677B3C33">
            <wp:extent cx="5486400" cy="1910080"/>
            <wp:effectExtent l="0" t="0" r="0" b="0"/>
            <wp:docPr id="568487007" name="Picture 56848700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7007" name="Picture 3" descr="A diagram of a circu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910080"/>
                    </a:xfrm>
                    <a:prstGeom prst="rect">
                      <a:avLst/>
                    </a:prstGeom>
                    <a:noFill/>
                    <a:ln>
                      <a:noFill/>
                    </a:ln>
                  </pic:spPr>
                </pic:pic>
              </a:graphicData>
            </a:graphic>
          </wp:inline>
        </w:drawing>
      </w:r>
    </w:p>
    <w:p w14:paraId="2F152687" w14:textId="47489D91" w:rsidR="006E692C" w:rsidRDefault="00DA487F" w:rsidP="00635AD5">
      <w:pPr>
        <w:rPr>
          <w:rFonts w:ascii="Times New Roman" w:hAnsi="Times New Roman"/>
        </w:rPr>
      </w:pPr>
      <w:r>
        <w:rPr>
          <w:rFonts w:ascii="Times New Roman" w:hAnsi="Times New Roman"/>
        </w:rPr>
        <w:br w:type="page"/>
      </w:r>
    </w:p>
    <w:p w14:paraId="7E28D42D" w14:textId="6D228328" w:rsidR="009A2F43" w:rsidRDefault="005A1945" w:rsidP="00635AD5">
      <w:pPr>
        <w:rPr>
          <w:rFonts w:ascii="Times New Roman" w:hAnsi="Times New Roman"/>
        </w:rPr>
      </w:pPr>
      <w:r>
        <w:rPr>
          <w:rFonts w:ascii="Times New Roman" w:hAnsi="Times New Roman"/>
        </w:rPr>
        <w:lastRenderedPageBreak/>
        <w:t>The graph b</w:t>
      </w:r>
      <w:r w:rsidR="00F246A5">
        <w:rPr>
          <w:rFonts w:ascii="Times New Roman" w:hAnsi="Times New Roman"/>
        </w:rPr>
        <w:t xml:space="preserve">elow </w:t>
      </w:r>
      <w:r w:rsidR="00963B32">
        <w:rPr>
          <w:rFonts w:ascii="Times New Roman" w:hAnsi="Times New Roman"/>
        </w:rPr>
        <w:t xml:space="preserve">is a </w:t>
      </w:r>
      <w:r w:rsidR="00F246A5">
        <w:rPr>
          <w:rFonts w:ascii="Times New Roman" w:hAnsi="Times New Roman"/>
        </w:rPr>
        <w:t xml:space="preserve">photo of </w:t>
      </w:r>
      <w:r w:rsidR="00000DA5">
        <w:rPr>
          <w:rFonts w:ascii="Times New Roman" w:hAnsi="Times New Roman"/>
        </w:rPr>
        <w:t>our</w:t>
      </w:r>
      <w:r w:rsidR="00F246A5">
        <w:rPr>
          <w:rFonts w:ascii="Times New Roman" w:hAnsi="Times New Roman"/>
        </w:rPr>
        <w:t xml:space="preserve"> </w:t>
      </w:r>
      <w:r w:rsidR="00BF1D69">
        <w:rPr>
          <w:rFonts w:ascii="Times New Roman" w:hAnsi="Times New Roman"/>
        </w:rPr>
        <w:t xml:space="preserve">Smith Chart which is </w:t>
      </w:r>
      <w:r w:rsidR="00000DA5">
        <w:rPr>
          <w:rFonts w:ascii="Times New Roman" w:hAnsi="Times New Roman"/>
        </w:rPr>
        <w:t>the chart that</w:t>
      </w:r>
      <w:r w:rsidR="00BF1D69">
        <w:rPr>
          <w:rFonts w:ascii="Times New Roman" w:hAnsi="Times New Roman"/>
        </w:rPr>
        <w:t xml:space="preserve"> is used to simulat</w:t>
      </w:r>
      <w:r w:rsidR="00AF43BD">
        <w:rPr>
          <w:rFonts w:ascii="Times New Roman" w:hAnsi="Times New Roman"/>
        </w:rPr>
        <w:t>e</w:t>
      </w:r>
      <w:r w:rsidR="00BF1D69">
        <w:rPr>
          <w:rFonts w:ascii="Times New Roman" w:hAnsi="Times New Roman"/>
        </w:rPr>
        <w:t xml:space="preserve"> antennas. The green line is </w:t>
      </w:r>
      <w:r w:rsidR="00963B32">
        <w:rPr>
          <w:rFonts w:ascii="Times New Roman" w:hAnsi="Times New Roman"/>
        </w:rPr>
        <w:t xml:space="preserve">the ideal location at which </w:t>
      </w:r>
      <w:r w:rsidR="009D2819">
        <w:rPr>
          <w:rFonts w:ascii="Times New Roman" w:hAnsi="Times New Roman"/>
        </w:rPr>
        <w:t>data transfer works the best</w:t>
      </w:r>
      <w:r w:rsidR="00BF1D69">
        <w:rPr>
          <w:rFonts w:ascii="Times New Roman" w:hAnsi="Times New Roman"/>
        </w:rPr>
        <w:t xml:space="preserve"> and the </w:t>
      </w:r>
      <w:r w:rsidR="00963B32">
        <w:rPr>
          <w:rFonts w:ascii="Times New Roman" w:hAnsi="Times New Roman"/>
        </w:rPr>
        <w:t xml:space="preserve">red line is the range at which our antenna can achieve. The closer to the green line the better. The blue colored section shows the </w:t>
      </w:r>
      <w:r w:rsidR="00A32BAA">
        <w:rPr>
          <w:rFonts w:ascii="Times New Roman" w:hAnsi="Times New Roman"/>
        </w:rPr>
        <w:t xml:space="preserve">ideal range </w:t>
      </w:r>
      <w:r w:rsidR="00896757">
        <w:rPr>
          <w:rFonts w:ascii="Times New Roman" w:hAnsi="Times New Roman"/>
        </w:rPr>
        <w:t>at which the antenna can operate</w:t>
      </w:r>
      <w:r w:rsidR="00296114">
        <w:rPr>
          <w:rFonts w:ascii="Times New Roman" w:hAnsi="Times New Roman"/>
        </w:rPr>
        <w:t>.</w:t>
      </w:r>
      <w:r w:rsidR="00896757">
        <w:rPr>
          <w:rFonts w:ascii="Times New Roman" w:hAnsi="Times New Roman"/>
        </w:rPr>
        <w:t xml:space="preserve"> </w:t>
      </w:r>
      <w:r w:rsidR="00CB4C6D">
        <w:rPr>
          <w:rFonts w:ascii="Times New Roman" w:hAnsi="Times New Roman"/>
        </w:rPr>
        <w:t xml:space="preserve">Our red line is the product of our calculations and values. As can be seen, </w:t>
      </w:r>
      <w:r w:rsidR="00F76066">
        <w:rPr>
          <w:rFonts w:ascii="Times New Roman" w:hAnsi="Times New Roman"/>
        </w:rPr>
        <w:t xml:space="preserve">our point is close to </w:t>
      </w:r>
      <w:proofErr w:type="gramStart"/>
      <w:r w:rsidR="00F76066">
        <w:rPr>
          <w:rFonts w:ascii="Times New Roman" w:hAnsi="Times New Roman"/>
        </w:rPr>
        <w:t xml:space="preserve">both </w:t>
      </w:r>
      <w:r w:rsidR="003875A3">
        <w:rPr>
          <w:rFonts w:ascii="Times New Roman" w:hAnsi="Times New Roman"/>
        </w:rPr>
        <w:t>of them</w:t>
      </w:r>
      <w:proofErr w:type="gramEnd"/>
      <w:r w:rsidR="003875A3">
        <w:rPr>
          <w:rFonts w:ascii="Times New Roman" w:hAnsi="Times New Roman"/>
        </w:rPr>
        <w:t xml:space="preserve"> </w:t>
      </w:r>
      <w:r w:rsidR="00791FA3">
        <w:rPr>
          <w:rFonts w:ascii="Times New Roman" w:hAnsi="Times New Roman"/>
        </w:rPr>
        <w:t xml:space="preserve">which </w:t>
      </w:r>
      <w:r w:rsidR="004B07F0">
        <w:rPr>
          <w:rFonts w:ascii="Times New Roman" w:hAnsi="Times New Roman"/>
        </w:rPr>
        <w:t xml:space="preserve">shows that </w:t>
      </w:r>
      <w:r w:rsidR="002A2B05">
        <w:rPr>
          <w:rFonts w:ascii="Times New Roman" w:hAnsi="Times New Roman"/>
        </w:rPr>
        <w:t xml:space="preserve">we are in good standing for our antenna working. </w:t>
      </w:r>
    </w:p>
    <w:p w14:paraId="0B358323" w14:textId="67884474" w:rsidR="00130B57" w:rsidRDefault="00130B57" w:rsidP="00635AD5">
      <w:pPr>
        <w:rPr>
          <w:rFonts w:ascii="Times New Roman" w:hAnsi="Times New Roman"/>
        </w:rPr>
      </w:pPr>
    </w:p>
    <w:p w14:paraId="292E2CB8" w14:textId="0728B9C7" w:rsidR="00130B57" w:rsidRDefault="00130B57" w:rsidP="00635AD5">
      <w:pPr>
        <w:rPr>
          <w:rFonts w:ascii="Times New Roman" w:hAnsi="Times New Roman"/>
        </w:rPr>
      </w:pPr>
      <w:r w:rsidRPr="00920378">
        <w:rPr>
          <w:rFonts w:ascii="Times New Roman" w:hAnsi="Times New Roman"/>
          <w:noProof/>
        </w:rPr>
        <w:drawing>
          <wp:inline distT="0" distB="0" distL="0" distR="0" wp14:anchorId="5FC063E7" wp14:editId="63EB5F50">
            <wp:extent cx="5486400" cy="4912358"/>
            <wp:effectExtent l="0" t="0" r="0" b="2540"/>
            <wp:docPr id="1579986980" name="Picture 15799869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486400" cy="4912358"/>
                    </a:xfrm>
                    <a:prstGeom prst="rect">
                      <a:avLst/>
                    </a:prstGeom>
                  </pic:spPr>
                </pic:pic>
              </a:graphicData>
            </a:graphic>
          </wp:inline>
        </w:drawing>
      </w:r>
    </w:p>
    <w:p w14:paraId="2B95CA54" w14:textId="6FB80CF7" w:rsidR="00341E1B" w:rsidRDefault="0093097A" w:rsidP="00635AD5">
      <w:pPr>
        <w:rPr>
          <w:rFonts w:ascii="Times New Roman" w:hAnsi="Times New Roman"/>
        </w:rPr>
      </w:pPr>
      <w:r>
        <w:rPr>
          <w:rFonts w:ascii="Times New Roman" w:hAnsi="Times New Roman"/>
        </w:rPr>
        <w:br w:type="page"/>
      </w:r>
    </w:p>
    <w:p w14:paraId="2D6714A3" w14:textId="1C9302A8" w:rsidR="00341E1B" w:rsidRPr="00FB2207" w:rsidRDefault="005216DF" w:rsidP="00635AD5">
      <w:pPr>
        <w:rPr>
          <w:rFonts w:ascii="Times New Roman" w:hAnsi="Times New Roman"/>
          <w:b/>
        </w:rPr>
      </w:pPr>
      <w:r>
        <w:rPr>
          <w:rFonts w:ascii="Times New Roman" w:hAnsi="Times New Roman"/>
          <w:b/>
        </w:rPr>
        <w:lastRenderedPageBreak/>
        <w:t>NFC</w:t>
      </w:r>
      <w:r w:rsidR="00007758">
        <w:rPr>
          <w:rFonts w:ascii="Times New Roman" w:hAnsi="Times New Roman"/>
          <w:b/>
        </w:rPr>
        <w:t xml:space="preserve"> Reader </w:t>
      </w:r>
      <w:r w:rsidR="00341E1B" w:rsidRPr="003140F5">
        <w:rPr>
          <w:rFonts w:ascii="Times New Roman" w:hAnsi="Times New Roman"/>
          <w:b/>
        </w:rPr>
        <w:t xml:space="preserve">PCB </w:t>
      </w:r>
      <w:r w:rsidR="00007758">
        <w:rPr>
          <w:rFonts w:ascii="Times New Roman" w:hAnsi="Times New Roman"/>
          <w:b/>
        </w:rPr>
        <w:t>D</w:t>
      </w:r>
      <w:r w:rsidR="00341E1B" w:rsidRPr="003140F5">
        <w:rPr>
          <w:rFonts w:ascii="Times New Roman" w:hAnsi="Times New Roman"/>
          <w:b/>
        </w:rPr>
        <w:t>esign:</w:t>
      </w:r>
    </w:p>
    <w:p w14:paraId="0B3B086A" w14:textId="77777777" w:rsidR="003875A3" w:rsidRDefault="003875A3" w:rsidP="003875A3">
      <w:pPr>
        <w:rPr>
          <w:rFonts w:ascii="Times New Roman" w:hAnsi="Times New Roman"/>
        </w:rPr>
      </w:pPr>
    </w:p>
    <w:p w14:paraId="390E2C0B" w14:textId="66DEEBA7" w:rsidR="000B268B" w:rsidRDefault="003875A3" w:rsidP="003875A3">
      <w:pPr>
        <w:rPr>
          <w:rFonts w:ascii="Times New Roman" w:hAnsi="Times New Roman"/>
        </w:rPr>
      </w:pPr>
      <w:r>
        <w:rPr>
          <w:rFonts w:ascii="Times New Roman" w:hAnsi="Times New Roman"/>
        </w:rPr>
        <w:t>T</w:t>
      </w:r>
      <w:r w:rsidR="000B268B" w:rsidRPr="00920378">
        <w:rPr>
          <w:rFonts w:ascii="Times New Roman" w:hAnsi="Times New Roman"/>
        </w:rPr>
        <w:t xml:space="preserve">he schematics </w:t>
      </w:r>
      <w:r>
        <w:rPr>
          <w:rFonts w:ascii="Times New Roman" w:hAnsi="Times New Roman"/>
        </w:rPr>
        <w:t xml:space="preserve">shown in the photo are </w:t>
      </w:r>
      <w:r w:rsidR="000B268B" w:rsidRPr="00920378">
        <w:rPr>
          <w:rFonts w:ascii="Times New Roman" w:hAnsi="Times New Roman"/>
        </w:rPr>
        <w:t xml:space="preserve">created using the supplier recommended circuit for the CLRC663 as well as conventional standards for NFC antenna circuits. </w:t>
      </w:r>
      <w:r w:rsidR="000B268B" w:rsidRPr="00CC4DD0">
        <w:rPr>
          <w:rFonts w:ascii="Times New Roman" w:hAnsi="Times New Roman"/>
        </w:rPr>
        <w:t>We</w:t>
      </w:r>
      <w:r w:rsidR="00086826" w:rsidRPr="00CC4DD0">
        <w:rPr>
          <w:rFonts w:ascii="Times New Roman" w:hAnsi="Times New Roman"/>
        </w:rPr>
        <w:t xml:space="preserve"> ended up</w:t>
      </w:r>
      <w:r w:rsidR="000B268B" w:rsidRPr="00CC4DD0">
        <w:rPr>
          <w:rFonts w:ascii="Times New Roman" w:hAnsi="Times New Roman"/>
        </w:rPr>
        <w:t xml:space="preserve"> </w:t>
      </w:r>
      <w:r w:rsidR="00CC4DD0">
        <w:rPr>
          <w:rFonts w:ascii="Times New Roman" w:hAnsi="Times New Roman"/>
        </w:rPr>
        <w:t xml:space="preserve">discovering that </w:t>
      </w:r>
      <w:r w:rsidR="000B268B" w:rsidRPr="00CC4DD0">
        <w:rPr>
          <w:rFonts w:ascii="Times New Roman" w:hAnsi="Times New Roman"/>
        </w:rPr>
        <w:t>utiliz</w:t>
      </w:r>
      <w:r w:rsidR="00086826" w:rsidRPr="00CC4DD0">
        <w:rPr>
          <w:rFonts w:ascii="Times New Roman" w:hAnsi="Times New Roman"/>
        </w:rPr>
        <w:t>ing</w:t>
      </w:r>
      <w:r w:rsidR="000B268B" w:rsidRPr="00CC4DD0">
        <w:rPr>
          <w:rFonts w:ascii="Times New Roman" w:hAnsi="Times New Roman"/>
        </w:rPr>
        <w:t xml:space="preserve"> 0-ohm </w:t>
      </w:r>
      <w:r w:rsidR="000B268B" w:rsidRPr="002A7281">
        <w:rPr>
          <w:rFonts w:ascii="Times New Roman" w:hAnsi="Times New Roman"/>
        </w:rPr>
        <w:t>resistors</w:t>
      </w:r>
      <w:r w:rsidR="000B268B" w:rsidRPr="00920378">
        <w:rPr>
          <w:rFonts w:ascii="Times New Roman" w:hAnsi="Times New Roman"/>
        </w:rPr>
        <w:t xml:space="preserve"> to reduce EMF within our circuit </w:t>
      </w:r>
      <w:r w:rsidR="002A7281">
        <w:rPr>
          <w:rFonts w:ascii="Times New Roman" w:hAnsi="Times New Roman"/>
        </w:rPr>
        <w:t>was the best way</w:t>
      </w:r>
      <w:r w:rsidR="000B268B" w:rsidRPr="00920378">
        <w:rPr>
          <w:rFonts w:ascii="Times New Roman" w:hAnsi="Times New Roman"/>
        </w:rPr>
        <w:t xml:space="preserve"> to achieve the best possible data transmission. We also made sure that we brought out the pins from the CLRC663 to add an extra layer of debugging capability when we </w:t>
      </w:r>
      <w:r w:rsidR="00784464">
        <w:rPr>
          <w:rFonts w:ascii="Times New Roman" w:hAnsi="Times New Roman"/>
        </w:rPr>
        <w:t>move onto the</w:t>
      </w:r>
      <w:r w:rsidR="000B268B" w:rsidRPr="00920378">
        <w:rPr>
          <w:rFonts w:ascii="Times New Roman" w:hAnsi="Times New Roman"/>
        </w:rPr>
        <w:t xml:space="preserve"> </w:t>
      </w:r>
      <w:r w:rsidR="00784464">
        <w:rPr>
          <w:rFonts w:ascii="Times New Roman" w:hAnsi="Times New Roman"/>
        </w:rPr>
        <w:t>physical</w:t>
      </w:r>
      <w:r w:rsidR="000B268B" w:rsidRPr="00920378">
        <w:rPr>
          <w:rFonts w:ascii="Times New Roman" w:hAnsi="Times New Roman"/>
        </w:rPr>
        <w:t xml:space="preserve"> testing </w:t>
      </w:r>
      <w:r w:rsidR="00784464">
        <w:rPr>
          <w:rFonts w:ascii="Times New Roman" w:hAnsi="Times New Roman"/>
        </w:rPr>
        <w:t>phase in the second</w:t>
      </w:r>
      <w:r w:rsidR="000B268B" w:rsidRPr="00920378">
        <w:rPr>
          <w:rFonts w:ascii="Times New Roman" w:hAnsi="Times New Roman"/>
        </w:rPr>
        <w:t xml:space="preserve"> semester.</w:t>
      </w:r>
    </w:p>
    <w:p w14:paraId="5B2F1A3B" w14:textId="77777777" w:rsidR="000B268B" w:rsidRPr="00920378" w:rsidRDefault="000B268B" w:rsidP="00635AD5">
      <w:pPr>
        <w:rPr>
          <w:rFonts w:ascii="Times New Roman" w:hAnsi="Times New Roman"/>
        </w:rPr>
      </w:pPr>
    </w:p>
    <w:p w14:paraId="1FC7EB0E" w14:textId="2387C09E" w:rsidR="003D44DB" w:rsidRDefault="003D44DB" w:rsidP="00635AD5">
      <w:pPr>
        <w:rPr>
          <w:rFonts w:ascii="Times New Roman" w:hAnsi="Times New Roman"/>
        </w:rPr>
      </w:pPr>
      <w:r w:rsidRPr="00920378">
        <w:rPr>
          <w:rFonts w:ascii="Times New Roman" w:hAnsi="Times New Roman"/>
          <w:noProof/>
        </w:rPr>
        <w:drawing>
          <wp:inline distT="0" distB="0" distL="0" distR="0" wp14:anchorId="4898F5C3" wp14:editId="5E5E6CA7">
            <wp:extent cx="3928643" cy="2804160"/>
            <wp:effectExtent l="0" t="0" r="0" b="0"/>
            <wp:docPr id="268715318" name="Picture 268715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5318"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3991" cy="2807977"/>
                    </a:xfrm>
                    <a:prstGeom prst="rect">
                      <a:avLst/>
                    </a:prstGeom>
                    <a:noFill/>
                    <a:ln>
                      <a:noFill/>
                    </a:ln>
                  </pic:spPr>
                </pic:pic>
              </a:graphicData>
            </a:graphic>
          </wp:inline>
        </w:drawing>
      </w:r>
    </w:p>
    <w:p w14:paraId="43F97226" w14:textId="77777777" w:rsidR="000B268B" w:rsidRPr="00920378" w:rsidRDefault="000B268B" w:rsidP="00635AD5">
      <w:pPr>
        <w:rPr>
          <w:rFonts w:ascii="Times New Roman" w:hAnsi="Times New Roman"/>
        </w:rPr>
      </w:pPr>
    </w:p>
    <w:p w14:paraId="78891135" w14:textId="77777777" w:rsidR="00362470" w:rsidRDefault="00362470">
      <w:pPr>
        <w:rPr>
          <w:rFonts w:ascii="Times New Roman" w:hAnsi="Times New Roman"/>
        </w:rPr>
      </w:pPr>
      <w:r>
        <w:rPr>
          <w:rFonts w:ascii="Times New Roman" w:hAnsi="Times New Roman"/>
        </w:rPr>
        <w:br w:type="page"/>
      </w:r>
    </w:p>
    <w:p w14:paraId="08D15C89" w14:textId="0F9EA0F3" w:rsidR="00E87260" w:rsidRPr="00920378" w:rsidRDefault="000B268B" w:rsidP="000B268B">
      <w:pPr>
        <w:rPr>
          <w:rFonts w:ascii="Times New Roman" w:hAnsi="Times New Roman"/>
        </w:rPr>
      </w:pPr>
      <w:r>
        <w:rPr>
          <w:rFonts w:ascii="Times New Roman" w:hAnsi="Times New Roman"/>
        </w:rPr>
        <w:lastRenderedPageBreak/>
        <w:t>Below</w:t>
      </w:r>
      <w:r w:rsidR="00E87260" w:rsidRPr="00920378">
        <w:rPr>
          <w:rFonts w:ascii="Times New Roman" w:hAnsi="Times New Roman"/>
        </w:rPr>
        <w:t xml:space="preserve"> is the finished design that incorporates the previous circuit logic as well as our completed antenna design. This is what will be sent to the manufacturer for creation</w:t>
      </w:r>
      <w:r w:rsidR="00362470">
        <w:rPr>
          <w:rFonts w:ascii="Times New Roman" w:hAnsi="Times New Roman"/>
        </w:rPr>
        <w:t>:</w:t>
      </w:r>
    </w:p>
    <w:p w14:paraId="704B4C31" w14:textId="77777777" w:rsidR="00362470" w:rsidRDefault="00362470" w:rsidP="000B268B">
      <w:pPr>
        <w:rPr>
          <w:rFonts w:ascii="Times New Roman" w:hAnsi="Times New Roman"/>
        </w:rPr>
      </w:pPr>
    </w:p>
    <w:p w14:paraId="132C6EED" w14:textId="77777777" w:rsidR="00362470" w:rsidRPr="00920378" w:rsidRDefault="00362470" w:rsidP="000B268B">
      <w:pPr>
        <w:rPr>
          <w:rFonts w:ascii="Times New Roman" w:hAnsi="Times New Roman"/>
        </w:rPr>
      </w:pPr>
    </w:p>
    <w:p w14:paraId="3D3C3D94" w14:textId="06180364" w:rsidR="00AD0986" w:rsidRPr="00015D15" w:rsidRDefault="00652F3A" w:rsidP="00635AD5">
      <w:pPr>
        <w:rPr>
          <w:rFonts w:ascii="Times New Roman" w:hAnsi="Times New Roman"/>
        </w:rPr>
      </w:pPr>
      <w:r w:rsidRPr="00920378">
        <w:rPr>
          <w:rFonts w:ascii="Times New Roman" w:hAnsi="Times New Roman"/>
          <w:noProof/>
        </w:rPr>
        <w:drawing>
          <wp:inline distT="0" distB="0" distL="0" distR="0" wp14:anchorId="35AFAA9D" wp14:editId="5BB4F9AD">
            <wp:extent cx="2697480" cy="4831304"/>
            <wp:effectExtent l="0" t="0" r="7620" b="7620"/>
            <wp:docPr id="127742644" name="Picture 127742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644"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4361" cy="4843628"/>
                    </a:xfrm>
                    <a:prstGeom prst="rect">
                      <a:avLst/>
                    </a:prstGeom>
                    <a:noFill/>
                    <a:ln>
                      <a:noFill/>
                    </a:ln>
                  </pic:spPr>
                </pic:pic>
              </a:graphicData>
            </a:graphic>
          </wp:inline>
        </w:drawing>
      </w:r>
      <w:r w:rsidR="00C90CE0" w:rsidRPr="00920378">
        <w:rPr>
          <w:rFonts w:ascii="Times New Roman" w:hAnsi="Times New Roman"/>
          <w:noProof/>
        </w:rPr>
        <w:drawing>
          <wp:inline distT="0" distB="0" distL="0" distR="0" wp14:anchorId="19BF5274" wp14:editId="4913F117">
            <wp:extent cx="2758141" cy="4954177"/>
            <wp:effectExtent l="0" t="0" r="4445" b="0"/>
            <wp:docPr id="1301974598" name="Picture 1301974598"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4598" name="Picture 5" descr="A green circuit board with many small chip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9285" cy="5064005"/>
                    </a:xfrm>
                    <a:prstGeom prst="rect">
                      <a:avLst/>
                    </a:prstGeom>
                    <a:noFill/>
                    <a:ln>
                      <a:noFill/>
                    </a:ln>
                  </pic:spPr>
                </pic:pic>
              </a:graphicData>
            </a:graphic>
          </wp:inline>
        </w:drawing>
      </w:r>
      <w:r w:rsidR="008D4E7E" w:rsidRPr="00920378">
        <w:rPr>
          <w:rFonts w:ascii="Times New Roman" w:hAnsi="Times New Roman"/>
          <w:b/>
          <w:bCs/>
        </w:rPr>
        <w:br w:type="page"/>
      </w:r>
    </w:p>
    <w:p w14:paraId="0BC1400C" w14:textId="52AE830B" w:rsidR="004B5B34" w:rsidRDefault="004B5B34" w:rsidP="004B5B34">
      <w:pPr>
        <w:rPr>
          <w:rFonts w:ascii="Times New Roman" w:hAnsi="Times New Roman"/>
          <w:b/>
        </w:rPr>
      </w:pPr>
      <w:r>
        <w:rPr>
          <w:rFonts w:ascii="Times New Roman" w:hAnsi="Times New Roman"/>
          <w:b/>
        </w:rPr>
        <w:lastRenderedPageBreak/>
        <w:t xml:space="preserve">Custom </w:t>
      </w:r>
      <w:r w:rsidR="00362470">
        <w:rPr>
          <w:rFonts w:ascii="Times New Roman" w:hAnsi="Times New Roman"/>
          <w:b/>
        </w:rPr>
        <w:t>Motherboard</w:t>
      </w:r>
      <w:r>
        <w:rPr>
          <w:rFonts w:ascii="Times New Roman" w:hAnsi="Times New Roman"/>
          <w:b/>
        </w:rPr>
        <w:t xml:space="preserve"> </w:t>
      </w:r>
      <w:r w:rsidRPr="003140F5">
        <w:rPr>
          <w:rFonts w:ascii="Times New Roman" w:hAnsi="Times New Roman"/>
          <w:b/>
        </w:rPr>
        <w:t xml:space="preserve">PCB </w:t>
      </w:r>
      <w:r>
        <w:rPr>
          <w:rFonts w:ascii="Times New Roman" w:hAnsi="Times New Roman"/>
          <w:b/>
        </w:rPr>
        <w:t>D</w:t>
      </w:r>
      <w:r w:rsidRPr="003140F5">
        <w:rPr>
          <w:rFonts w:ascii="Times New Roman" w:hAnsi="Times New Roman"/>
          <w:b/>
        </w:rPr>
        <w:t>esign:</w:t>
      </w:r>
    </w:p>
    <w:p w14:paraId="2B6BA6CD" w14:textId="2AAC9EB1" w:rsidR="0096722A" w:rsidRDefault="0096722A" w:rsidP="004B5B34">
      <w:pPr>
        <w:rPr>
          <w:rFonts w:ascii="Times New Roman" w:hAnsi="Times New Roman"/>
        </w:rPr>
      </w:pPr>
    </w:p>
    <w:p w14:paraId="2361B4F9" w14:textId="608FBC0F" w:rsidR="00FF67E6" w:rsidRPr="00FF67E6" w:rsidRDefault="00FF67E6" w:rsidP="004B5B34">
      <w:pPr>
        <w:rPr>
          <w:rFonts w:ascii="Times New Roman" w:hAnsi="Times New Roman"/>
          <w:bCs/>
        </w:rPr>
      </w:pPr>
      <w:r>
        <w:rPr>
          <w:rFonts w:ascii="Times New Roman" w:hAnsi="Times New Roman"/>
          <w:bCs/>
        </w:rPr>
        <w:t xml:space="preserve">Below is a custom </w:t>
      </w:r>
      <w:r w:rsidR="00362470">
        <w:rPr>
          <w:rFonts w:ascii="Times New Roman" w:hAnsi="Times New Roman"/>
          <w:bCs/>
        </w:rPr>
        <w:t>motherboard</w:t>
      </w:r>
      <w:r>
        <w:rPr>
          <w:rFonts w:ascii="Times New Roman" w:hAnsi="Times New Roman"/>
          <w:bCs/>
        </w:rPr>
        <w:t xml:space="preserve"> that we designed and created using the original Arduino </w:t>
      </w:r>
      <w:r w:rsidR="00F81317">
        <w:rPr>
          <w:rFonts w:ascii="Times New Roman" w:hAnsi="Times New Roman"/>
          <w:bCs/>
        </w:rPr>
        <w:t xml:space="preserve">2560 schematic as a reference. The main things that we changed about this board </w:t>
      </w:r>
      <w:r w:rsidR="004405A0">
        <w:rPr>
          <w:rFonts w:ascii="Times New Roman" w:hAnsi="Times New Roman"/>
          <w:bCs/>
        </w:rPr>
        <w:t xml:space="preserve">are the headers that we use to interface with the </w:t>
      </w:r>
      <w:r w:rsidR="00980304">
        <w:rPr>
          <w:rFonts w:ascii="Times New Roman" w:hAnsi="Times New Roman"/>
          <w:bCs/>
        </w:rPr>
        <w:t>NFC</w:t>
      </w:r>
      <w:r w:rsidR="00651D27">
        <w:rPr>
          <w:rFonts w:ascii="Times New Roman" w:hAnsi="Times New Roman"/>
          <w:bCs/>
        </w:rPr>
        <w:t xml:space="preserve"> </w:t>
      </w:r>
      <w:r w:rsidR="006B740A">
        <w:rPr>
          <w:rFonts w:ascii="Times New Roman" w:hAnsi="Times New Roman"/>
          <w:bCs/>
        </w:rPr>
        <w:t>r</w:t>
      </w:r>
      <w:r w:rsidR="00651D27">
        <w:rPr>
          <w:rFonts w:ascii="Times New Roman" w:hAnsi="Times New Roman"/>
          <w:bCs/>
        </w:rPr>
        <w:t xml:space="preserve">eaders, LEDs, and various other electronic devices present within our final design. </w:t>
      </w:r>
      <w:r w:rsidR="00306B67">
        <w:rPr>
          <w:rFonts w:ascii="Times New Roman" w:hAnsi="Times New Roman"/>
          <w:bCs/>
        </w:rPr>
        <w:t>To</w:t>
      </w:r>
      <w:r w:rsidR="00771179">
        <w:rPr>
          <w:rFonts w:ascii="Times New Roman" w:hAnsi="Times New Roman"/>
          <w:bCs/>
        </w:rPr>
        <w:t xml:space="preserve"> reduce the cost of the system overall</w:t>
      </w:r>
      <w:r w:rsidR="0032219E">
        <w:rPr>
          <w:rFonts w:ascii="Times New Roman" w:hAnsi="Times New Roman"/>
          <w:bCs/>
        </w:rPr>
        <w:t xml:space="preserve"> and increase the amount of available space</w:t>
      </w:r>
      <w:r w:rsidR="00771179">
        <w:rPr>
          <w:rFonts w:ascii="Times New Roman" w:hAnsi="Times New Roman"/>
          <w:bCs/>
        </w:rPr>
        <w:t>, we re</w:t>
      </w:r>
      <w:r w:rsidR="005C34A2">
        <w:rPr>
          <w:rFonts w:ascii="Times New Roman" w:hAnsi="Times New Roman"/>
          <w:bCs/>
        </w:rPr>
        <w:t xml:space="preserve">moved </w:t>
      </w:r>
      <w:r w:rsidR="00FE045C">
        <w:rPr>
          <w:rFonts w:ascii="Times New Roman" w:hAnsi="Times New Roman"/>
          <w:bCs/>
        </w:rPr>
        <w:t xml:space="preserve">the extra headers </w:t>
      </w:r>
      <w:r w:rsidR="0032219E">
        <w:rPr>
          <w:rFonts w:ascii="Times New Roman" w:hAnsi="Times New Roman"/>
          <w:bCs/>
        </w:rPr>
        <w:t xml:space="preserve">that were </w:t>
      </w:r>
      <w:r w:rsidR="009642A5">
        <w:rPr>
          <w:rFonts w:ascii="Times New Roman" w:hAnsi="Times New Roman"/>
          <w:bCs/>
        </w:rPr>
        <w:t xml:space="preserve">not </w:t>
      </w:r>
      <w:r w:rsidR="0032219E">
        <w:rPr>
          <w:rFonts w:ascii="Times New Roman" w:hAnsi="Times New Roman"/>
          <w:bCs/>
        </w:rPr>
        <w:t xml:space="preserve">needed </w:t>
      </w:r>
      <w:r w:rsidR="00ED2A59">
        <w:rPr>
          <w:rFonts w:ascii="Times New Roman" w:hAnsi="Times New Roman"/>
          <w:bCs/>
        </w:rPr>
        <w:t>f</w:t>
      </w:r>
      <w:r w:rsidR="00306B67">
        <w:rPr>
          <w:rFonts w:ascii="Times New Roman" w:hAnsi="Times New Roman"/>
          <w:bCs/>
        </w:rPr>
        <w:t xml:space="preserve">or our device that we were creating. We opted for this design choice instead of purchasing an Arduino Uno, </w:t>
      </w:r>
      <w:r w:rsidR="00CE79A4">
        <w:rPr>
          <w:rFonts w:ascii="Times New Roman" w:hAnsi="Times New Roman"/>
          <w:bCs/>
        </w:rPr>
        <w:t>as</w:t>
      </w:r>
      <w:r w:rsidR="00306B67">
        <w:rPr>
          <w:rFonts w:ascii="Times New Roman" w:hAnsi="Times New Roman"/>
          <w:bCs/>
        </w:rPr>
        <w:t xml:space="preserve"> we needed the extra memory that the Arduino Mega 2560 had onboard.</w:t>
      </w:r>
    </w:p>
    <w:p w14:paraId="10992D5C" w14:textId="0BD32468" w:rsidR="0096722A" w:rsidRDefault="0096722A" w:rsidP="004B5B34">
      <w:pPr>
        <w:rPr>
          <w:rFonts w:ascii="Times New Roman" w:hAnsi="Times New Roman"/>
          <w:b/>
        </w:rPr>
      </w:pPr>
    </w:p>
    <w:p w14:paraId="7F66D2AD" w14:textId="77777777" w:rsidR="002C6C6B" w:rsidRDefault="002C6C6B" w:rsidP="004B5B34">
      <w:pPr>
        <w:rPr>
          <w:rFonts w:ascii="Times New Roman" w:hAnsi="Times New Roman"/>
          <w:b/>
        </w:rPr>
      </w:pPr>
    </w:p>
    <w:p w14:paraId="0F86A929" w14:textId="3209D3EE" w:rsidR="00C90711" w:rsidRPr="00E64DD9" w:rsidRDefault="00E64DD9" w:rsidP="004B5B34">
      <w:pPr>
        <w:rPr>
          <w:rFonts w:ascii="Times New Roman" w:hAnsi="Times New Roman"/>
          <w:i/>
        </w:rPr>
      </w:pPr>
      <w:r w:rsidRPr="00E64DD9">
        <w:rPr>
          <w:rFonts w:ascii="Times New Roman" w:hAnsi="Times New Roman"/>
          <w:bCs/>
          <w:i/>
          <w:iCs/>
        </w:rPr>
        <w:t>Main Microcontroller Circuit</w:t>
      </w:r>
    </w:p>
    <w:p w14:paraId="1455ECAA" w14:textId="01726D7E" w:rsidR="00E64DD9" w:rsidRDefault="00E85195" w:rsidP="004B5B34">
      <w:pPr>
        <w:rPr>
          <w:rFonts w:ascii="Times New Roman" w:hAnsi="Times New Roman"/>
          <w:b/>
          <w:bCs/>
        </w:rPr>
      </w:pPr>
      <w:r w:rsidRPr="00E85195">
        <w:rPr>
          <w:rFonts w:ascii="Times New Roman" w:hAnsi="Times New Roman"/>
          <w:b/>
          <w:bCs/>
          <w:noProof/>
        </w:rPr>
        <w:drawing>
          <wp:inline distT="0" distB="0" distL="0" distR="0" wp14:anchorId="0365BFCB" wp14:editId="04FB4A93">
            <wp:extent cx="5632450" cy="4608960"/>
            <wp:effectExtent l="0" t="0" r="6350" b="1270"/>
            <wp:docPr id="73178904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9042" name="Picture 1" descr="A diagram of a circuit board&#10;&#10;Description automatically generated"/>
                    <pic:cNvPicPr/>
                  </pic:nvPicPr>
                  <pic:blipFill>
                    <a:blip r:embed="rId31"/>
                    <a:stretch>
                      <a:fillRect/>
                    </a:stretch>
                  </pic:blipFill>
                  <pic:spPr>
                    <a:xfrm>
                      <a:off x="0" y="0"/>
                      <a:ext cx="5661213" cy="4632497"/>
                    </a:xfrm>
                    <a:prstGeom prst="rect">
                      <a:avLst/>
                    </a:prstGeom>
                  </pic:spPr>
                </pic:pic>
              </a:graphicData>
            </a:graphic>
          </wp:inline>
        </w:drawing>
      </w:r>
    </w:p>
    <w:p w14:paraId="0D1CEAB9" w14:textId="77777777" w:rsidR="00CE79A4" w:rsidRDefault="00CE79A4" w:rsidP="004B5B34">
      <w:pPr>
        <w:rPr>
          <w:rFonts w:ascii="Times New Roman" w:hAnsi="Times New Roman"/>
          <w:b/>
          <w:bCs/>
        </w:rPr>
      </w:pPr>
    </w:p>
    <w:p w14:paraId="334E5880" w14:textId="77777777" w:rsidR="00CE79A4" w:rsidRDefault="00CE79A4" w:rsidP="004B5B34">
      <w:pPr>
        <w:rPr>
          <w:rFonts w:ascii="Times New Roman" w:hAnsi="Times New Roman"/>
          <w:b/>
          <w:bCs/>
        </w:rPr>
      </w:pPr>
    </w:p>
    <w:p w14:paraId="7BEE07CA" w14:textId="77777777" w:rsidR="00CE79A4" w:rsidRDefault="00CE79A4" w:rsidP="004B5B34">
      <w:pPr>
        <w:rPr>
          <w:rFonts w:ascii="Times New Roman" w:hAnsi="Times New Roman"/>
          <w:b/>
          <w:bCs/>
        </w:rPr>
      </w:pPr>
    </w:p>
    <w:p w14:paraId="2927B0A8" w14:textId="77777777" w:rsidR="00CE79A4" w:rsidRDefault="00CE79A4" w:rsidP="004B5B34">
      <w:pPr>
        <w:rPr>
          <w:rFonts w:ascii="Times New Roman" w:hAnsi="Times New Roman"/>
          <w:b/>
          <w:bCs/>
        </w:rPr>
      </w:pPr>
    </w:p>
    <w:p w14:paraId="06B44073" w14:textId="77777777" w:rsidR="00CE79A4" w:rsidRDefault="00CE79A4" w:rsidP="004B5B34">
      <w:pPr>
        <w:rPr>
          <w:rFonts w:ascii="Times New Roman" w:hAnsi="Times New Roman"/>
          <w:b/>
          <w:bCs/>
        </w:rPr>
      </w:pPr>
    </w:p>
    <w:p w14:paraId="7F478A7C" w14:textId="77777777" w:rsidR="00CE79A4" w:rsidRDefault="00CE79A4" w:rsidP="004B5B34">
      <w:pPr>
        <w:rPr>
          <w:rFonts w:ascii="Times New Roman" w:hAnsi="Times New Roman"/>
          <w:b/>
          <w:bCs/>
        </w:rPr>
      </w:pPr>
    </w:p>
    <w:p w14:paraId="5D029541" w14:textId="77777777" w:rsidR="00CE79A4" w:rsidRDefault="00CE79A4" w:rsidP="004B5B34">
      <w:pPr>
        <w:rPr>
          <w:rFonts w:ascii="Times New Roman" w:hAnsi="Times New Roman"/>
          <w:b/>
          <w:bCs/>
        </w:rPr>
      </w:pPr>
    </w:p>
    <w:p w14:paraId="1E1ACB8C" w14:textId="7976DAAC" w:rsidR="00E64DD9" w:rsidRPr="00401C82" w:rsidRDefault="00401C82" w:rsidP="004B5B34">
      <w:pPr>
        <w:rPr>
          <w:rFonts w:ascii="Times New Roman" w:hAnsi="Times New Roman"/>
          <w:i/>
        </w:rPr>
      </w:pPr>
      <w:r w:rsidRPr="00401C82">
        <w:rPr>
          <w:rFonts w:ascii="Times New Roman" w:hAnsi="Times New Roman"/>
          <w:i/>
          <w:iCs/>
        </w:rPr>
        <w:lastRenderedPageBreak/>
        <w:t>USB Controller Circuit</w:t>
      </w:r>
    </w:p>
    <w:p w14:paraId="072AD89D" w14:textId="56A60A6F" w:rsidR="005C4AAF" w:rsidRDefault="00EC3B04" w:rsidP="004B5B34">
      <w:pPr>
        <w:rPr>
          <w:rFonts w:ascii="Times New Roman" w:hAnsi="Times New Roman"/>
          <w:b/>
          <w:bCs/>
        </w:rPr>
      </w:pPr>
      <w:r w:rsidRPr="00EC3B04">
        <w:rPr>
          <w:rFonts w:ascii="Times New Roman" w:hAnsi="Times New Roman"/>
          <w:b/>
          <w:bCs/>
          <w:noProof/>
        </w:rPr>
        <w:drawing>
          <wp:inline distT="0" distB="0" distL="0" distR="0" wp14:anchorId="5A435CCC" wp14:editId="7CCF6886">
            <wp:extent cx="4317316" cy="2413000"/>
            <wp:effectExtent l="0" t="0" r="7620" b="6350"/>
            <wp:docPr id="74929441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94416" name="Picture 1" descr="A diagram of a circuit&#10;&#10;Description automatically generated"/>
                    <pic:cNvPicPr/>
                  </pic:nvPicPr>
                  <pic:blipFill>
                    <a:blip r:embed="rId32"/>
                    <a:stretch>
                      <a:fillRect/>
                    </a:stretch>
                  </pic:blipFill>
                  <pic:spPr>
                    <a:xfrm>
                      <a:off x="0" y="0"/>
                      <a:ext cx="4321287" cy="2415219"/>
                    </a:xfrm>
                    <a:prstGeom prst="rect">
                      <a:avLst/>
                    </a:prstGeom>
                  </pic:spPr>
                </pic:pic>
              </a:graphicData>
            </a:graphic>
          </wp:inline>
        </w:drawing>
      </w:r>
    </w:p>
    <w:p w14:paraId="5AC883FB" w14:textId="77777777" w:rsidR="00DA6332" w:rsidRDefault="00DA6332" w:rsidP="004B5B34">
      <w:pPr>
        <w:rPr>
          <w:rFonts w:ascii="Times New Roman" w:hAnsi="Times New Roman"/>
          <w:b/>
          <w:bCs/>
        </w:rPr>
      </w:pPr>
    </w:p>
    <w:p w14:paraId="6385904C" w14:textId="77777777" w:rsidR="009642A5" w:rsidRDefault="009642A5">
      <w:pPr>
        <w:rPr>
          <w:rFonts w:ascii="Times New Roman" w:hAnsi="Times New Roman"/>
        </w:rPr>
      </w:pPr>
      <w:r>
        <w:rPr>
          <w:rFonts w:ascii="Times New Roman" w:hAnsi="Times New Roman"/>
        </w:rPr>
        <w:br w:type="page"/>
      </w:r>
    </w:p>
    <w:p w14:paraId="2F6F836A" w14:textId="3F4CF6BA" w:rsidR="00DA6332" w:rsidRPr="00DA6332" w:rsidRDefault="00DA6332" w:rsidP="004B5B34">
      <w:pPr>
        <w:rPr>
          <w:rFonts w:ascii="Times New Roman" w:hAnsi="Times New Roman"/>
        </w:rPr>
      </w:pPr>
      <w:r>
        <w:rPr>
          <w:rFonts w:ascii="Times New Roman" w:hAnsi="Times New Roman"/>
        </w:rPr>
        <w:lastRenderedPageBreak/>
        <w:t>Below is the finished design our custom Arduino Mega 2560 within Altium designer.</w:t>
      </w:r>
      <w:r w:rsidR="007C624F">
        <w:rPr>
          <w:rFonts w:ascii="Times New Roman" w:hAnsi="Times New Roman"/>
        </w:rPr>
        <w:t xml:space="preserve"> This is what we sent to JL</w:t>
      </w:r>
      <w:r w:rsidR="00FC0282">
        <w:rPr>
          <w:rFonts w:ascii="Times New Roman" w:hAnsi="Times New Roman"/>
        </w:rPr>
        <w:t>C</w:t>
      </w:r>
      <w:r w:rsidR="007C624F">
        <w:rPr>
          <w:rFonts w:ascii="Times New Roman" w:hAnsi="Times New Roman"/>
        </w:rPr>
        <w:t>PCB for manufacturing</w:t>
      </w:r>
      <w:r w:rsidR="009642A5">
        <w:rPr>
          <w:rFonts w:ascii="Times New Roman" w:hAnsi="Times New Roman"/>
        </w:rPr>
        <w:t>:</w:t>
      </w:r>
    </w:p>
    <w:p w14:paraId="156B71AC" w14:textId="77777777" w:rsidR="009642A5" w:rsidRDefault="009642A5" w:rsidP="004B5B34">
      <w:pPr>
        <w:rPr>
          <w:rFonts w:ascii="Times New Roman" w:hAnsi="Times New Roman"/>
        </w:rPr>
      </w:pPr>
    </w:p>
    <w:p w14:paraId="1F88CCF3" w14:textId="77777777" w:rsidR="009642A5" w:rsidRPr="00DA6332" w:rsidRDefault="009642A5" w:rsidP="004B5B34">
      <w:pPr>
        <w:rPr>
          <w:rFonts w:ascii="Times New Roman" w:hAnsi="Times New Roman"/>
        </w:rPr>
      </w:pPr>
    </w:p>
    <w:p w14:paraId="06684E84" w14:textId="7A2E8BDD" w:rsidR="005C4AAF" w:rsidRDefault="007A25A0" w:rsidP="009804EB">
      <w:pPr>
        <w:jc w:val="center"/>
        <w:rPr>
          <w:rFonts w:ascii="Times New Roman" w:hAnsi="Times New Roman"/>
          <w:b/>
          <w:bCs/>
        </w:rPr>
      </w:pPr>
      <w:r w:rsidRPr="007A25A0">
        <w:rPr>
          <w:rFonts w:ascii="Times New Roman" w:hAnsi="Times New Roman"/>
          <w:b/>
          <w:bCs/>
          <w:noProof/>
        </w:rPr>
        <w:drawing>
          <wp:inline distT="0" distB="0" distL="0" distR="0" wp14:anchorId="5F791450" wp14:editId="794E339F">
            <wp:extent cx="5486400" cy="2703195"/>
            <wp:effectExtent l="0" t="0" r="0" b="1905"/>
            <wp:docPr id="72950469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4695" name="Picture 1" descr="A computer screen shot of a circuit board&#10;&#10;Description automatically generated"/>
                    <pic:cNvPicPr/>
                  </pic:nvPicPr>
                  <pic:blipFill>
                    <a:blip r:embed="rId33"/>
                    <a:stretch>
                      <a:fillRect/>
                    </a:stretch>
                  </pic:blipFill>
                  <pic:spPr>
                    <a:xfrm>
                      <a:off x="0" y="0"/>
                      <a:ext cx="5486400" cy="2703195"/>
                    </a:xfrm>
                    <a:prstGeom prst="rect">
                      <a:avLst/>
                    </a:prstGeom>
                  </pic:spPr>
                </pic:pic>
              </a:graphicData>
            </a:graphic>
          </wp:inline>
        </w:drawing>
      </w:r>
      <w:r w:rsidR="00AD3EEC" w:rsidRPr="00AD3EEC">
        <w:rPr>
          <w:noProof/>
        </w:rPr>
        <w:t xml:space="preserve"> </w:t>
      </w:r>
      <w:r w:rsidR="00AD3EEC" w:rsidRPr="00AD3EEC">
        <w:rPr>
          <w:rFonts w:ascii="Times New Roman" w:hAnsi="Times New Roman"/>
          <w:b/>
          <w:bCs/>
          <w:noProof/>
        </w:rPr>
        <w:drawing>
          <wp:inline distT="0" distB="0" distL="0" distR="0" wp14:anchorId="54D8AAE8" wp14:editId="0ADE26A0">
            <wp:extent cx="5486400" cy="2603500"/>
            <wp:effectExtent l="0" t="0" r="0" b="6350"/>
            <wp:docPr id="41617227"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7227" name="Picture 1" descr="A green circuit board with many small chips&#10;&#10;Description automatically generated"/>
                    <pic:cNvPicPr/>
                  </pic:nvPicPr>
                  <pic:blipFill>
                    <a:blip r:embed="rId34"/>
                    <a:stretch>
                      <a:fillRect/>
                    </a:stretch>
                  </pic:blipFill>
                  <pic:spPr>
                    <a:xfrm>
                      <a:off x="0" y="0"/>
                      <a:ext cx="5486400" cy="2603500"/>
                    </a:xfrm>
                    <a:prstGeom prst="rect">
                      <a:avLst/>
                    </a:prstGeom>
                  </pic:spPr>
                </pic:pic>
              </a:graphicData>
            </a:graphic>
          </wp:inline>
        </w:drawing>
      </w:r>
    </w:p>
    <w:p w14:paraId="0DD96DA9" w14:textId="77777777" w:rsidR="005C4AAF" w:rsidRDefault="005C4AAF" w:rsidP="00E27524">
      <w:pPr>
        <w:rPr>
          <w:rFonts w:ascii="Times New Roman" w:hAnsi="Times New Roman"/>
          <w:b/>
          <w:bCs/>
        </w:rPr>
      </w:pPr>
    </w:p>
    <w:p w14:paraId="704F2F6F" w14:textId="77777777" w:rsidR="005C4AAF" w:rsidRDefault="005C4AAF" w:rsidP="00295F9C">
      <w:pPr>
        <w:rPr>
          <w:rFonts w:ascii="Times New Roman" w:hAnsi="Times New Roman"/>
          <w:b/>
          <w:bCs/>
        </w:rPr>
      </w:pPr>
    </w:p>
    <w:p w14:paraId="39A71EED" w14:textId="37E919AD" w:rsidR="009804EB" w:rsidRDefault="009804EB" w:rsidP="00BD1C72">
      <w:pPr>
        <w:rPr>
          <w:rFonts w:ascii="Times New Roman" w:hAnsi="Times New Roman"/>
          <w:b/>
          <w:bCs/>
        </w:rPr>
      </w:pPr>
      <w:r>
        <w:rPr>
          <w:rFonts w:ascii="Times New Roman" w:hAnsi="Times New Roman"/>
          <w:b/>
          <w:bCs/>
        </w:rPr>
        <w:t>PCB Fabrication</w:t>
      </w:r>
    </w:p>
    <w:p w14:paraId="3C7B8577" w14:textId="77777777" w:rsidR="009642A5" w:rsidRDefault="009642A5" w:rsidP="009642A5">
      <w:pPr>
        <w:rPr>
          <w:rFonts w:ascii="Times New Roman" w:hAnsi="Times New Roman"/>
        </w:rPr>
      </w:pPr>
    </w:p>
    <w:p w14:paraId="20CF3757" w14:textId="45DC5B64" w:rsidR="00D41111" w:rsidRDefault="00BD1C72" w:rsidP="00774A8F">
      <w:pPr>
        <w:ind w:firstLine="720"/>
        <w:rPr>
          <w:rFonts w:ascii="Times New Roman" w:hAnsi="Times New Roman"/>
        </w:rPr>
      </w:pPr>
      <w:r>
        <w:rPr>
          <w:rFonts w:ascii="Times New Roman" w:hAnsi="Times New Roman"/>
        </w:rPr>
        <w:t xml:space="preserve">After having </w:t>
      </w:r>
      <w:r w:rsidR="00C26D50">
        <w:rPr>
          <w:rFonts w:ascii="Times New Roman" w:hAnsi="Times New Roman"/>
        </w:rPr>
        <w:t>designed our PCBs we then sent them to JL</w:t>
      </w:r>
      <w:r w:rsidR="00176F93">
        <w:rPr>
          <w:rFonts w:ascii="Times New Roman" w:hAnsi="Times New Roman"/>
        </w:rPr>
        <w:t>C</w:t>
      </w:r>
      <w:r w:rsidR="00C26D50">
        <w:rPr>
          <w:rFonts w:ascii="Times New Roman" w:hAnsi="Times New Roman"/>
        </w:rPr>
        <w:t>PCB</w:t>
      </w:r>
      <w:r w:rsidR="00BE0E6E">
        <w:rPr>
          <w:rFonts w:ascii="Times New Roman" w:hAnsi="Times New Roman"/>
        </w:rPr>
        <w:t xml:space="preserve">, a PCB manufacturing company, to have them </w:t>
      </w:r>
      <w:r w:rsidR="00893BEE">
        <w:rPr>
          <w:rFonts w:ascii="Times New Roman" w:hAnsi="Times New Roman"/>
        </w:rPr>
        <w:t xml:space="preserve">fabricated. After </w:t>
      </w:r>
      <w:r w:rsidR="006E57FE">
        <w:rPr>
          <w:rFonts w:ascii="Times New Roman" w:hAnsi="Times New Roman"/>
        </w:rPr>
        <w:t xml:space="preserve">uploading our schematics to the company, we were then required to order the components </w:t>
      </w:r>
      <w:r w:rsidR="00865878">
        <w:rPr>
          <w:rFonts w:ascii="Times New Roman" w:hAnsi="Times New Roman"/>
        </w:rPr>
        <w:t>either internally from JL</w:t>
      </w:r>
      <w:r w:rsidR="00176F93">
        <w:rPr>
          <w:rFonts w:ascii="Times New Roman" w:hAnsi="Times New Roman"/>
        </w:rPr>
        <w:t>C</w:t>
      </w:r>
      <w:r w:rsidR="00865878">
        <w:rPr>
          <w:rFonts w:ascii="Times New Roman" w:hAnsi="Times New Roman"/>
        </w:rPr>
        <w:t>PCB, or externally by globally sourcing the parts through other manufacturers</w:t>
      </w:r>
      <w:r w:rsidR="00236BC0">
        <w:rPr>
          <w:rFonts w:ascii="Times New Roman" w:hAnsi="Times New Roman"/>
        </w:rPr>
        <w:t>.</w:t>
      </w:r>
      <w:r w:rsidR="004E2C2D">
        <w:rPr>
          <w:rFonts w:ascii="Times New Roman" w:hAnsi="Times New Roman"/>
        </w:rPr>
        <w:t xml:space="preserve"> </w:t>
      </w:r>
      <w:r w:rsidR="00EE7610">
        <w:rPr>
          <w:rFonts w:ascii="Times New Roman" w:hAnsi="Times New Roman"/>
        </w:rPr>
        <w:t xml:space="preserve">At this stage of the project, we were met with a multitude of issues </w:t>
      </w:r>
      <w:r w:rsidR="0092499C">
        <w:rPr>
          <w:rFonts w:ascii="Times New Roman" w:hAnsi="Times New Roman"/>
        </w:rPr>
        <w:t>as we went through this process. When globally sourcing the parts</w:t>
      </w:r>
      <w:r w:rsidR="00E500FB">
        <w:rPr>
          <w:rFonts w:ascii="Times New Roman" w:hAnsi="Times New Roman"/>
        </w:rPr>
        <w:t xml:space="preserve"> </w:t>
      </w:r>
      <w:r w:rsidR="008C762E">
        <w:rPr>
          <w:rFonts w:ascii="Times New Roman" w:hAnsi="Times New Roman"/>
        </w:rPr>
        <w:t xml:space="preserve">from different manufacturers, we encountered multiple shipping delays </w:t>
      </w:r>
      <w:r w:rsidR="00BF6EFB">
        <w:rPr>
          <w:rFonts w:ascii="Times New Roman" w:hAnsi="Times New Roman"/>
        </w:rPr>
        <w:t xml:space="preserve">that pushed back our </w:t>
      </w:r>
      <w:r w:rsidR="00CA2E74">
        <w:rPr>
          <w:rFonts w:ascii="Times New Roman" w:hAnsi="Times New Roman"/>
        </w:rPr>
        <w:t>project even f</w:t>
      </w:r>
      <w:r w:rsidR="00337F95">
        <w:rPr>
          <w:rFonts w:ascii="Times New Roman" w:hAnsi="Times New Roman"/>
        </w:rPr>
        <w:t>u</w:t>
      </w:r>
      <w:r w:rsidR="00CA2E74">
        <w:rPr>
          <w:rFonts w:ascii="Times New Roman" w:hAnsi="Times New Roman"/>
        </w:rPr>
        <w:t xml:space="preserve">rther into the semester. While this </w:t>
      </w:r>
      <w:r w:rsidR="00CA2E74">
        <w:rPr>
          <w:rFonts w:ascii="Times New Roman" w:hAnsi="Times New Roman"/>
        </w:rPr>
        <w:lastRenderedPageBreak/>
        <w:t xml:space="preserve">was expected, we didn’t expect it to happen as frequently as it </w:t>
      </w:r>
      <w:r w:rsidR="00C0215D">
        <w:rPr>
          <w:rFonts w:ascii="Times New Roman" w:hAnsi="Times New Roman"/>
        </w:rPr>
        <w:t>did,</w:t>
      </w:r>
      <w:r w:rsidR="00D52076">
        <w:rPr>
          <w:rFonts w:ascii="Times New Roman" w:hAnsi="Times New Roman"/>
        </w:rPr>
        <w:t xml:space="preserve"> and this led to the manufacturer not having parts that were in stock previously at the time of order.</w:t>
      </w:r>
    </w:p>
    <w:p w14:paraId="154A9AB2" w14:textId="0C7A88B1" w:rsidR="00D42E9E" w:rsidRDefault="00D42E9E" w:rsidP="00774A8F">
      <w:pPr>
        <w:ind w:firstLine="720"/>
        <w:rPr>
          <w:rFonts w:ascii="Times New Roman" w:hAnsi="Times New Roman"/>
        </w:rPr>
      </w:pPr>
      <w:r>
        <w:rPr>
          <w:rFonts w:ascii="Times New Roman" w:hAnsi="Times New Roman"/>
        </w:rPr>
        <w:t xml:space="preserve">We primarily encountered this issue when ordering our first PCB, which was the </w:t>
      </w:r>
      <w:r w:rsidR="005E16C3">
        <w:rPr>
          <w:rFonts w:ascii="Times New Roman" w:hAnsi="Times New Roman"/>
        </w:rPr>
        <w:t>NFC</w:t>
      </w:r>
      <w:r w:rsidR="00072741">
        <w:rPr>
          <w:rFonts w:ascii="Times New Roman" w:hAnsi="Times New Roman"/>
        </w:rPr>
        <w:t xml:space="preserve"> </w:t>
      </w:r>
      <w:r w:rsidR="00337F95">
        <w:rPr>
          <w:rFonts w:ascii="Times New Roman" w:hAnsi="Times New Roman"/>
        </w:rPr>
        <w:t>a</w:t>
      </w:r>
      <w:r w:rsidR="00072741">
        <w:rPr>
          <w:rFonts w:ascii="Times New Roman" w:hAnsi="Times New Roman"/>
        </w:rPr>
        <w:t xml:space="preserve">ntenna </w:t>
      </w:r>
      <w:r w:rsidR="00337F95">
        <w:rPr>
          <w:rFonts w:ascii="Times New Roman" w:hAnsi="Times New Roman"/>
        </w:rPr>
        <w:t>b</w:t>
      </w:r>
      <w:r w:rsidR="00072741">
        <w:rPr>
          <w:rFonts w:ascii="Times New Roman" w:hAnsi="Times New Roman"/>
        </w:rPr>
        <w:t xml:space="preserve">oard. After having </w:t>
      </w:r>
      <w:r w:rsidR="00EC18D3">
        <w:rPr>
          <w:rFonts w:ascii="Times New Roman" w:hAnsi="Times New Roman"/>
        </w:rPr>
        <w:t>first ordered</w:t>
      </w:r>
      <w:r w:rsidR="00CB2C0B">
        <w:rPr>
          <w:rFonts w:ascii="Times New Roman" w:hAnsi="Times New Roman"/>
        </w:rPr>
        <w:t xml:space="preserve"> the parts that would be required for the board</w:t>
      </w:r>
      <w:r w:rsidR="002361AA">
        <w:rPr>
          <w:rFonts w:ascii="Times New Roman" w:hAnsi="Times New Roman"/>
        </w:rPr>
        <w:t xml:space="preserve">, it took over a month for those parts to be shipped to the JLCPCB </w:t>
      </w:r>
      <w:r w:rsidR="001F365E">
        <w:rPr>
          <w:rFonts w:ascii="Times New Roman" w:hAnsi="Times New Roman"/>
        </w:rPr>
        <w:t>manufacturing site. This led</w:t>
      </w:r>
      <w:r w:rsidR="00DB72CF">
        <w:rPr>
          <w:rFonts w:ascii="Times New Roman" w:hAnsi="Times New Roman"/>
        </w:rPr>
        <w:t xml:space="preserve"> to parts that were previously in stock at the JLCPCB manufacturing site being out</w:t>
      </w:r>
      <w:r w:rsidR="000E0956">
        <w:rPr>
          <w:rFonts w:ascii="Times New Roman" w:hAnsi="Times New Roman"/>
        </w:rPr>
        <w:t xml:space="preserve"> by the time we were ready to order. Due to this, we experienced delays in receiving our NFC </w:t>
      </w:r>
      <w:r w:rsidR="00CC40BA">
        <w:rPr>
          <w:rFonts w:ascii="Times New Roman" w:hAnsi="Times New Roman"/>
        </w:rPr>
        <w:t>a</w:t>
      </w:r>
      <w:r w:rsidR="000E0956">
        <w:rPr>
          <w:rFonts w:ascii="Times New Roman" w:hAnsi="Times New Roman"/>
        </w:rPr>
        <w:t>ntenna boards and as a result have had less time to test and debug them</w:t>
      </w:r>
      <w:r w:rsidR="00CC40BA">
        <w:rPr>
          <w:rFonts w:ascii="Times New Roman" w:hAnsi="Times New Roman"/>
        </w:rPr>
        <w:t xml:space="preserve"> than we would have liked</w:t>
      </w:r>
      <w:r w:rsidR="000E0956">
        <w:rPr>
          <w:rFonts w:ascii="Times New Roman" w:hAnsi="Times New Roman"/>
        </w:rPr>
        <w:t xml:space="preserve">. We </w:t>
      </w:r>
      <w:r w:rsidR="004D30B4">
        <w:rPr>
          <w:rFonts w:ascii="Times New Roman" w:hAnsi="Times New Roman"/>
        </w:rPr>
        <w:t xml:space="preserve">experienced this issue with the </w:t>
      </w:r>
      <w:r w:rsidR="000F5A19">
        <w:rPr>
          <w:rFonts w:ascii="Times New Roman" w:hAnsi="Times New Roman"/>
        </w:rPr>
        <w:t>custom Arduino Mega Boards</w:t>
      </w:r>
      <w:r w:rsidR="002654B2">
        <w:rPr>
          <w:rFonts w:ascii="Times New Roman" w:hAnsi="Times New Roman"/>
        </w:rPr>
        <w:t xml:space="preserve"> that we created, </w:t>
      </w:r>
      <w:r w:rsidR="004C1ADC">
        <w:rPr>
          <w:rFonts w:ascii="Times New Roman" w:hAnsi="Times New Roman"/>
        </w:rPr>
        <w:t>too,</w:t>
      </w:r>
      <w:r w:rsidR="002654B2">
        <w:rPr>
          <w:rFonts w:ascii="Times New Roman" w:hAnsi="Times New Roman"/>
        </w:rPr>
        <w:t xml:space="preserve"> </w:t>
      </w:r>
      <w:r w:rsidR="00B15908">
        <w:rPr>
          <w:rFonts w:ascii="Times New Roman" w:hAnsi="Times New Roman"/>
        </w:rPr>
        <w:t>but to a lesser degree as we preordered parts that were low ahead of time.</w:t>
      </w:r>
    </w:p>
    <w:p w14:paraId="32FA15D4" w14:textId="77777777" w:rsidR="00E27524" w:rsidRDefault="00E27524" w:rsidP="00774A8F">
      <w:pPr>
        <w:ind w:firstLine="720"/>
        <w:rPr>
          <w:rFonts w:ascii="Times New Roman" w:hAnsi="Times New Roman"/>
        </w:rPr>
      </w:pPr>
    </w:p>
    <w:p w14:paraId="4A732851" w14:textId="79EA84B6" w:rsidR="00E27524" w:rsidRDefault="004A221B" w:rsidP="00774A8F">
      <w:pPr>
        <w:ind w:firstLine="720"/>
        <w:rPr>
          <w:rFonts w:ascii="Times New Roman" w:hAnsi="Times New Roman"/>
        </w:rPr>
      </w:pPr>
      <w:r w:rsidRPr="004A221B">
        <w:rPr>
          <w:rFonts w:ascii="Times New Roman" w:hAnsi="Times New Roman"/>
          <w:noProof/>
        </w:rPr>
        <w:drawing>
          <wp:anchor distT="0" distB="0" distL="114300" distR="114300" simplePos="0" relativeHeight="251658243" behindDoc="1" locked="0" layoutInCell="1" allowOverlap="1" wp14:anchorId="34F22677" wp14:editId="6AB9CF90">
            <wp:simplePos x="0" y="0"/>
            <wp:positionH relativeFrom="margin">
              <wp:align>center</wp:align>
            </wp:positionH>
            <wp:positionV relativeFrom="paragraph">
              <wp:posOffset>376</wp:posOffset>
            </wp:positionV>
            <wp:extent cx="7396480" cy="4951095"/>
            <wp:effectExtent l="0" t="0" r="0" b="1905"/>
            <wp:wrapTight wrapText="bothSides">
              <wp:wrapPolygon edited="0">
                <wp:start x="0" y="0"/>
                <wp:lineTo x="0" y="21525"/>
                <wp:lineTo x="21530" y="21525"/>
                <wp:lineTo x="21530" y="0"/>
                <wp:lineTo x="0" y="0"/>
              </wp:wrapPolygon>
            </wp:wrapTight>
            <wp:docPr id="1017834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4121"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396480" cy="4951095"/>
                    </a:xfrm>
                    <a:prstGeom prst="rect">
                      <a:avLst/>
                    </a:prstGeom>
                  </pic:spPr>
                </pic:pic>
              </a:graphicData>
            </a:graphic>
            <wp14:sizeRelH relativeFrom="margin">
              <wp14:pctWidth>0</wp14:pctWidth>
            </wp14:sizeRelH>
            <wp14:sizeRelV relativeFrom="margin">
              <wp14:pctHeight>0</wp14:pctHeight>
            </wp14:sizeRelV>
          </wp:anchor>
        </w:drawing>
      </w:r>
    </w:p>
    <w:p w14:paraId="49667254" w14:textId="77777777" w:rsidR="004C1ADC" w:rsidRDefault="004C1ADC">
      <w:pPr>
        <w:rPr>
          <w:rFonts w:ascii="Times New Roman" w:hAnsi="Times New Roman"/>
          <w:b/>
          <w:bCs/>
        </w:rPr>
      </w:pPr>
      <w:r>
        <w:rPr>
          <w:rFonts w:ascii="Times New Roman" w:hAnsi="Times New Roman"/>
          <w:b/>
          <w:bCs/>
        </w:rPr>
        <w:br w:type="page"/>
      </w:r>
    </w:p>
    <w:p w14:paraId="4166A955" w14:textId="1AEB213A" w:rsidR="00E97B0F" w:rsidRPr="00311134" w:rsidRDefault="00E27524" w:rsidP="00E27524">
      <w:pPr>
        <w:rPr>
          <w:rFonts w:ascii="Times New Roman" w:hAnsi="Times New Roman"/>
          <w:b/>
        </w:rPr>
      </w:pPr>
      <w:r>
        <w:rPr>
          <w:rFonts w:ascii="Times New Roman" w:hAnsi="Times New Roman"/>
          <w:b/>
          <w:bCs/>
        </w:rPr>
        <w:lastRenderedPageBreak/>
        <w:t>PCB Fabrication Results</w:t>
      </w:r>
    </w:p>
    <w:p w14:paraId="040A51A7" w14:textId="77777777" w:rsidR="004C1ADC" w:rsidRPr="00311134" w:rsidRDefault="004C1ADC" w:rsidP="00E27524">
      <w:pPr>
        <w:rPr>
          <w:rFonts w:ascii="Times New Roman" w:hAnsi="Times New Roman"/>
          <w:b/>
        </w:rPr>
      </w:pPr>
    </w:p>
    <w:p w14:paraId="375B9A6D" w14:textId="0DC05E60" w:rsidR="00A62C6F" w:rsidRPr="00366CE6" w:rsidRDefault="00366CE6" w:rsidP="001D051E">
      <w:pPr>
        <w:ind w:firstLine="720"/>
        <w:rPr>
          <w:rFonts w:ascii="Times New Roman" w:hAnsi="Times New Roman"/>
        </w:rPr>
      </w:pPr>
      <w:r>
        <w:rPr>
          <w:rFonts w:ascii="Times New Roman" w:hAnsi="Times New Roman"/>
        </w:rPr>
        <w:t xml:space="preserve">After </w:t>
      </w:r>
      <w:r w:rsidR="006C7D90">
        <w:rPr>
          <w:rFonts w:ascii="Times New Roman" w:hAnsi="Times New Roman"/>
        </w:rPr>
        <w:t>We</w:t>
      </w:r>
      <w:r>
        <w:rPr>
          <w:rFonts w:ascii="Times New Roman" w:hAnsi="Times New Roman"/>
        </w:rPr>
        <w:t xml:space="preserve"> </w:t>
      </w:r>
      <w:r w:rsidR="009C71F4">
        <w:rPr>
          <w:rFonts w:ascii="Times New Roman" w:hAnsi="Times New Roman"/>
        </w:rPr>
        <w:t>received</w:t>
      </w:r>
      <w:r>
        <w:rPr>
          <w:rFonts w:ascii="Times New Roman" w:hAnsi="Times New Roman"/>
        </w:rPr>
        <w:t xml:space="preserve"> </w:t>
      </w:r>
      <w:r w:rsidR="006C7D90">
        <w:rPr>
          <w:rFonts w:ascii="Times New Roman" w:hAnsi="Times New Roman"/>
        </w:rPr>
        <w:t>our custom</w:t>
      </w:r>
      <w:r>
        <w:rPr>
          <w:rFonts w:ascii="Times New Roman" w:hAnsi="Times New Roman"/>
        </w:rPr>
        <w:t xml:space="preserve"> NFC </w:t>
      </w:r>
      <w:r w:rsidR="004C1ADC">
        <w:rPr>
          <w:rFonts w:ascii="Times New Roman" w:hAnsi="Times New Roman"/>
        </w:rPr>
        <w:t>a</w:t>
      </w:r>
      <w:r>
        <w:rPr>
          <w:rFonts w:ascii="Times New Roman" w:hAnsi="Times New Roman"/>
        </w:rPr>
        <w:t xml:space="preserve">ntenna </w:t>
      </w:r>
      <w:r w:rsidR="004C1ADC">
        <w:rPr>
          <w:rFonts w:ascii="Times New Roman" w:hAnsi="Times New Roman"/>
        </w:rPr>
        <w:t>b</w:t>
      </w:r>
      <w:r>
        <w:rPr>
          <w:rFonts w:ascii="Times New Roman" w:hAnsi="Times New Roman"/>
        </w:rPr>
        <w:t xml:space="preserve">oards, we </w:t>
      </w:r>
      <w:r w:rsidR="009C71F4">
        <w:rPr>
          <w:rFonts w:ascii="Times New Roman" w:hAnsi="Times New Roman"/>
        </w:rPr>
        <w:t>began testing them and noticed that they do no</w:t>
      </w:r>
      <w:r w:rsidR="0021563B">
        <w:rPr>
          <w:rFonts w:ascii="Times New Roman" w:hAnsi="Times New Roman"/>
        </w:rPr>
        <w:t xml:space="preserve">t operate as expected. Due to the limited </w:t>
      </w:r>
      <w:r w:rsidR="005020C0">
        <w:rPr>
          <w:rFonts w:ascii="Times New Roman" w:hAnsi="Times New Roman"/>
        </w:rPr>
        <w:t>open</w:t>
      </w:r>
      <w:r w:rsidR="001D051E">
        <w:rPr>
          <w:rFonts w:ascii="Times New Roman" w:hAnsi="Times New Roman"/>
        </w:rPr>
        <w:t>-</w:t>
      </w:r>
      <w:r w:rsidR="005020C0">
        <w:rPr>
          <w:rFonts w:ascii="Times New Roman" w:hAnsi="Times New Roman"/>
        </w:rPr>
        <w:t xml:space="preserve">source </w:t>
      </w:r>
      <w:r w:rsidR="00F00DA8">
        <w:rPr>
          <w:rFonts w:ascii="Times New Roman" w:hAnsi="Times New Roman"/>
        </w:rPr>
        <w:t xml:space="preserve">code </w:t>
      </w:r>
      <w:r w:rsidR="00766C1F">
        <w:rPr>
          <w:rFonts w:ascii="Times New Roman" w:hAnsi="Times New Roman"/>
        </w:rPr>
        <w:t xml:space="preserve">that’s available on the internet for the particular chipset that we </w:t>
      </w:r>
      <w:proofErr w:type="gramStart"/>
      <w:r w:rsidR="00766C1F">
        <w:rPr>
          <w:rFonts w:ascii="Times New Roman" w:hAnsi="Times New Roman"/>
        </w:rPr>
        <w:t>used,</w:t>
      </w:r>
      <w:proofErr w:type="gramEnd"/>
      <w:r w:rsidR="00766C1F">
        <w:rPr>
          <w:rFonts w:ascii="Times New Roman" w:hAnsi="Times New Roman"/>
        </w:rPr>
        <w:t xml:space="preserve"> we were unable to </w:t>
      </w:r>
      <w:r w:rsidR="004E4992">
        <w:rPr>
          <w:rFonts w:ascii="Times New Roman" w:hAnsi="Times New Roman"/>
        </w:rPr>
        <w:t xml:space="preserve">get the boards to function as expected. </w:t>
      </w:r>
      <w:r w:rsidR="004429B2">
        <w:rPr>
          <w:rFonts w:ascii="Times New Roman" w:hAnsi="Times New Roman"/>
        </w:rPr>
        <w:t>If we were g</w:t>
      </w:r>
      <w:r w:rsidR="004E4992">
        <w:rPr>
          <w:rFonts w:ascii="Times New Roman" w:hAnsi="Times New Roman"/>
        </w:rPr>
        <w:t>iven further time to debug these boards and possibly rewor</w:t>
      </w:r>
      <w:r w:rsidR="004429B2">
        <w:rPr>
          <w:rFonts w:ascii="Times New Roman" w:hAnsi="Times New Roman"/>
        </w:rPr>
        <w:t xml:space="preserve">k the design itself, we </w:t>
      </w:r>
      <w:r w:rsidR="003D796E">
        <w:rPr>
          <w:rFonts w:ascii="Times New Roman" w:hAnsi="Times New Roman"/>
        </w:rPr>
        <w:t xml:space="preserve">would </w:t>
      </w:r>
      <w:r w:rsidR="0067581F">
        <w:rPr>
          <w:rFonts w:ascii="Times New Roman" w:hAnsi="Times New Roman"/>
        </w:rPr>
        <w:t xml:space="preserve">have a better </w:t>
      </w:r>
      <w:r w:rsidR="001D051E">
        <w:rPr>
          <w:rFonts w:ascii="Times New Roman" w:hAnsi="Times New Roman"/>
        </w:rPr>
        <w:t xml:space="preserve">opportunity to make a functioning board that works as </w:t>
      </w:r>
      <w:r w:rsidR="00B7269E">
        <w:rPr>
          <w:rFonts w:ascii="Times New Roman" w:hAnsi="Times New Roman"/>
        </w:rPr>
        <w:t>our simulations show they should</w:t>
      </w:r>
      <w:r w:rsidR="001D051E">
        <w:rPr>
          <w:rFonts w:ascii="Times New Roman" w:hAnsi="Times New Roman"/>
        </w:rPr>
        <w:t>.</w:t>
      </w:r>
      <w:r w:rsidR="00D808F5">
        <w:rPr>
          <w:rFonts w:ascii="Times New Roman" w:hAnsi="Times New Roman"/>
        </w:rPr>
        <w:t xml:space="preserve"> With </w:t>
      </w:r>
      <w:proofErr w:type="gramStart"/>
      <w:r w:rsidR="00D808F5">
        <w:rPr>
          <w:rFonts w:ascii="Times New Roman" w:hAnsi="Times New Roman"/>
        </w:rPr>
        <w:t>that being said however</w:t>
      </w:r>
      <w:proofErr w:type="gramEnd"/>
      <w:r w:rsidR="00D808F5">
        <w:rPr>
          <w:rFonts w:ascii="Times New Roman" w:hAnsi="Times New Roman"/>
        </w:rPr>
        <w:t xml:space="preserve">, we were able to </w:t>
      </w:r>
      <w:r w:rsidR="006E6679">
        <w:rPr>
          <w:rFonts w:ascii="Times New Roman" w:hAnsi="Times New Roman"/>
        </w:rPr>
        <w:t xml:space="preserve">read registers that exist on our </w:t>
      </w:r>
      <w:r w:rsidR="003157CA">
        <w:rPr>
          <w:rFonts w:ascii="Times New Roman" w:hAnsi="Times New Roman"/>
        </w:rPr>
        <w:t>NFC Reader PCB</w:t>
      </w:r>
      <w:r w:rsidR="00762483">
        <w:rPr>
          <w:rFonts w:ascii="Times New Roman" w:hAnsi="Times New Roman"/>
        </w:rPr>
        <w:t xml:space="preserve">. </w:t>
      </w:r>
      <w:proofErr w:type="gramStart"/>
      <w:r w:rsidR="006B45D7">
        <w:rPr>
          <w:rFonts w:ascii="Times New Roman" w:hAnsi="Times New Roman"/>
        </w:rPr>
        <w:t>In order to</w:t>
      </w:r>
      <w:proofErr w:type="gramEnd"/>
      <w:r w:rsidR="006B45D7">
        <w:rPr>
          <w:rFonts w:ascii="Times New Roman" w:hAnsi="Times New Roman"/>
        </w:rPr>
        <w:t xml:space="preserve"> get this board fully working however, we would have to </w:t>
      </w:r>
      <w:r w:rsidR="0041622E">
        <w:rPr>
          <w:rFonts w:ascii="Times New Roman" w:hAnsi="Times New Roman"/>
        </w:rPr>
        <w:t xml:space="preserve">purchase a development board which we do not have the budget, or the </w:t>
      </w:r>
      <w:r w:rsidR="00C071C8">
        <w:rPr>
          <w:rFonts w:ascii="Times New Roman" w:hAnsi="Times New Roman"/>
        </w:rPr>
        <w:t>time for.</w:t>
      </w:r>
    </w:p>
    <w:p w14:paraId="3DCCA085" w14:textId="000080C5" w:rsidR="00774A8F" w:rsidRDefault="00774A8F" w:rsidP="00BD1C72">
      <w:pPr>
        <w:rPr>
          <w:rFonts w:ascii="Times New Roman" w:hAnsi="Times New Roman"/>
        </w:rPr>
      </w:pPr>
      <w:r>
        <w:rPr>
          <w:rFonts w:ascii="Times New Roman" w:hAnsi="Times New Roman"/>
        </w:rPr>
        <w:tab/>
        <w:t xml:space="preserve">We also encountered </w:t>
      </w:r>
      <w:r w:rsidRPr="00D2328A">
        <w:rPr>
          <w:rFonts w:ascii="Times New Roman" w:hAnsi="Times New Roman"/>
        </w:rPr>
        <w:t>issues with JL</w:t>
      </w:r>
      <w:r w:rsidR="00B7269E">
        <w:rPr>
          <w:rFonts w:ascii="Times New Roman" w:hAnsi="Times New Roman"/>
        </w:rPr>
        <w:t>C</w:t>
      </w:r>
      <w:r w:rsidRPr="00D2328A">
        <w:rPr>
          <w:rFonts w:ascii="Times New Roman" w:hAnsi="Times New Roman"/>
        </w:rPr>
        <w:t>PCB when</w:t>
      </w:r>
      <w:r>
        <w:rPr>
          <w:rFonts w:ascii="Times New Roman" w:hAnsi="Times New Roman"/>
        </w:rPr>
        <w:t xml:space="preserve"> we ordered our custom Arduino Mega</w:t>
      </w:r>
      <w:r w:rsidR="001602B7">
        <w:rPr>
          <w:rFonts w:ascii="Times New Roman" w:hAnsi="Times New Roman"/>
        </w:rPr>
        <w:t>. JL</w:t>
      </w:r>
      <w:r w:rsidR="00B7269E">
        <w:rPr>
          <w:rFonts w:ascii="Times New Roman" w:hAnsi="Times New Roman"/>
        </w:rPr>
        <w:t>C</w:t>
      </w:r>
      <w:r w:rsidR="001602B7">
        <w:rPr>
          <w:rFonts w:ascii="Times New Roman" w:hAnsi="Times New Roman"/>
        </w:rPr>
        <w:t xml:space="preserve">PCB incorrectly placed a lot of the </w:t>
      </w:r>
      <w:r w:rsidR="00D8698E">
        <w:rPr>
          <w:rFonts w:ascii="Times New Roman" w:hAnsi="Times New Roman"/>
        </w:rPr>
        <w:t xml:space="preserve">IC’s </w:t>
      </w:r>
      <w:r w:rsidR="006A6373">
        <w:rPr>
          <w:rFonts w:ascii="Times New Roman" w:hAnsi="Times New Roman"/>
        </w:rPr>
        <w:t xml:space="preserve">and microchips that were present on the board. </w:t>
      </w:r>
      <w:r w:rsidR="00C73A26">
        <w:rPr>
          <w:rFonts w:ascii="Times New Roman" w:hAnsi="Times New Roman"/>
        </w:rPr>
        <w:t xml:space="preserve">Due to the naming </w:t>
      </w:r>
      <w:r w:rsidR="00C73A26" w:rsidRPr="001D051E">
        <w:rPr>
          <w:rFonts w:ascii="Times New Roman" w:hAnsi="Times New Roman"/>
        </w:rPr>
        <w:t>conventions</w:t>
      </w:r>
      <w:r w:rsidR="00C73A26">
        <w:rPr>
          <w:rFonts w:ascii="Times New Roman" w:hAnsi="Times New Roman"/>
        </w:rPr>
        <w:t xml:space="preserve"> that we </w:t>
      </w:r>
      <w:r w:rsidR="00D82150">
        <w:rPr>
          <w:rFonts w:ascii="Times New Roman" w:hAnsi="Times New Roman"/>
        </w:rPr>
        <w:t>used</w:t>
      </w:r>
      <w:r w:rsidR="00E27524">
        <w:rPr>
          <w:rFonts w:ascii="Times New Roman" w:hAnsi="Times New Roman"/>
        </w:rPr>
        <w:t>;</w:t>
      </w:r>
      <w:r w:rsidR="00C73A26">
        <w:rPr>
          <w:rFonts w:ascii="Times New Roman" w:hAnsi="Times New Roman"/>
        </w:rPr>
        <w:t xml:space="preserve"> the manufacturer incorrectly assumed that a lot of the </w:t>
      </w:r>
      <w:r w:rsidR="008D0016">
        <w:rPr>
          <w:rFonts w:ascii="Times New Roman" w:hAnsi="Times New Roman"/>
        </w:rPr>
        <w:t>par</w:t>
      </w:r>
      <w:r w:rsidR="003D5E08">
        <w:rPr>
          <w:rFonts w:ascii="Times New Roman" w:hAnsi="Times New Roman"/>
        </w:rPr>
        <w:t xml:space="preserve">ts </w:t>
      </w:r>
      <w:r w:rsidR="006533E6">
        <w:rPr>
          <w:rFonts w:ascii="Times New Roman" w:hAnsi="Times New Roman"/>
        </w:rPr>
        <w:t>had an orientation that didn’t matter</w:t>
      </w:r>
      <w:r w:rsidR="00BC3359">
        <w:rPr>
          <w:rFonts w:ascii="Times New Roman" w:hAnsi="Times New Roman"/>
        </w:rPr>
        <w:t>. Th</w:t>
      </w:r>
      <w:r w:rsidR="00C755B3">
        <w:rPr>
          <w:rFonts w:ascii="Times New Roman" w:hAnsi="Times New Roman"/>
        </w:rPr>
        <w:t xml:space="preserve">is led to </w:t>
      </w:r>
      <w:r w:rsidR="005A712F">
        <w:rPr>
          <w:rFonts w:ascii="Times New Roman" w:hAnsi="Times New Roman"/>
        </w:rPr>
        <w:t xml:space="preserve">the board not functioning as expected </w:t>
      </w:r>
      <w:r w:rsidR="00681501">
        <w:rPr>
          <w:rFonts w:ascii="Times New Roman" w:hAnsi="Times New Roman"/>
        </w:rPr>
        <w:t xml:space="preserve">and </w:t>
      </w:r>
      <w:r w:rsidR="00521330">
        <w:rPr>
          <w:rFonts w:ascii="Times New Roman" w:hAnsi="Times New Roman"/>
        </w:rPr>
        <w:t xml:space="preserve">being completely </w:t>
      </w:r>
      <w:r w:rsidR="00681501">
        <w:rPr>
          <w:rFonts w:ascii="Times New Roman" w:hAnsi="Times New Roman"/>
        </w:rPr>
        <w:t xml:space="preserve">unusable with our project. </w:t>
      </w:r>
      <w:r w:rsidR="005D4C9B">
        <w:rPr>
          <w:rFonts w:ascii="Times New Roman" w:hAnsi="Times New Roman"/>
        </w:rPr>
        <w:t>If more time was allotted</w:t>
      </w:r>
      <w:r w:rsidR="00515895">
        <w:rPr>
          <w:rFonts w:ascii="Times New Roman" w:hAnsi="Times New Roman"/>
        </w:rPr>
        <w:t xml:space="preserve">, </w:t>
      </w:r>
      <w:r w:rsidR="00D82150">
        <w:rPr>
          <w:rFonts w:ascii="Times New Roman" w:hAnsi="Times New Roman"/>
        </w:rPr>
        <w:t xml:space="preserve">we would be able to debug these boards and </w:t>
      </w:r>
      <w:r w:rsidR="00795EB7">
        <w:rPr>
          <w:rFonts w:ascii="Times New Roman" w:hAnsi="Times New Roman"/>
        </w:rPr>
        <w:t xml:space="preserve">fix a multitude of these issues </w:t>
      </w:r>
      <w:r w:rsidR="00FB634B">
        <w:rPr>
          <w:rFonts w:ascii="Times New Roman" w:hAnsi="Times New Roman"/>
        </w:rPr>
        <w:t xml:space="preserve">that are </w:t>
      </w:r>
      <w:r w:rsidR="00795EB7">
        <w:rPr>
          <w:rFonts w:ascii="Times New Roman" w:hAnsi="Times New Roman"/>
        </w:rPr>
        <w:t>present</w:t>
      </w:r>
      <w:r w:rsidR="00FB634B">
        <w:rPr>
          <w:rFonts w:ascii="Times New Roman" w:hAnsi="Times New Roman"/>
        </w:rPr>
        <w:t>.</w:t>
      </w:r>
    </w:p>
    <w:p w14:paraId="33B37962" w14:textId="084CB90B" w:rsidR="00175FAD" w:rsidRDefault="00175FAD" w:rsidP="00BD1C72">
      <w:pPr>
        <w:rPr>
          <w:rFonts w:ascii="Times New Roman" w:hAnsi="Times New Roman"/>
        </w:rPr>
      </w:pPr>
    </w:p>
    <w:p w14:paraId="15ACF58F" w14:textId="6FBFB0E1" w:rsidR="00795EB7" w:rsidRPr="00BD1C72" w:rsidRDefault="00175FAD" w:rsidP="00BD1C72">
      <w:pPr>
        <w:rPr>
          <w:rFonts w:ascii="Times New Roman" w:hAnsi="Times New Roman"/>
        </w:rPr>
      </w:pPr>
      <w:r>
        <w:rPr>
          <w:rFonts w:ascii="Times New Roman" w:hAnsi="Times New Roman"/>
        </w:rPr>
        <w:t>Below are</w:t>
      </w:r>
      <w:r w:rsidR="008F79D5">
        <w:rPr>
          <w:rFonts w:ascii="Times New Roman" w:hAnsi="Times New Roman"/>
        </w:rPr>
        <w:t xml:space="preserve"> pictures of </w:t>
      </w:r>
      <w:r w:rsidR="002A2BAD">
        <w:rPr>
          <w:rFonts w:ascii="Times New Roman" w:hAnsi="Times New Roman"/>
        </w:rPr>
        <w:t xml:space="preserve">the finished </w:t>
      </w:r>
      <w:r w:rsidR="00B90DB6">
        <w:rPr>
          <w:rFonts w:ascii="Times New Roman" w:hAnsi="Times New Roman"/>
        </w:rPr>
        <w:t>NFC</w:t>
      </w:r>
      <w:r w:rsidR="00D5793C">
        <w:rPr>
          <w:rFonts w:ascii="Times New Roman" w:hAnsi="Times New Roman"/>
        </w:rPr>
        <w:t xml:space="preserve"> Reader and the Arduino Mega 2560 PCBs.</w:t>
      </w:r>
    </w:p>
    <w:p w14:paraId="3278C930" w14:textId="77777777" w:rsidR="00D5793C" w:rsidRDefault="00D5793C" w:rsidP="00BD1C72">
      <w:pPr>
        <w:rPr>
          <w:rFonts w:ascii="Times New Roman" w:hAnsi="Times New Roman"/>
        </w:rPr>
      </w:pPr>
    </w:p>
    <w:p w14:paraId="2FAF404B" w14:textId="71FCCFFF" w:rsidR="00D5793C" w:rsidRPr="00D5793C" w:rsidRDefault="00711752" w:rsidP="00BD1C72">
      <w:pPr>
        <w:rPr>
          <w:rFonts w:ascii="Times New Roman" w:hAnsi="Times New Roman"/>
          <w:i/>
          <w:iCs/>
        </w:rPr>
      </w:pPr>
      <w:r>
        <w:rPr>
          <w:rFonts w:ascii="Times New Roman" w:hAnsi="Times New Roman"/>
          <w:i/>
          <w:iCs/>
        </w:rPr>
        <w:t>NFC</w:t>
      </w:r>
      <w:r w:rsidR="00C3476B">
        <w:rPr>
          <w:rFonts w:ascii="Times New Roman" w:hAnsi="Times New Roman"/>
          <w:i/>
          <w:iCs/>
        </w:rPr>
        <w:t xml:space="preserve"> Reader PCB</w:t>
      </w:r>
    </w:p>
    <w:p w14:paraId="50546B4D" w14:textId="590BEB58" w:rsidR="00156275" w:rsidRDefault="0015073C" w:rsidP="00BD1C72">
      <w:pPr>
        <w:rPr>
          <w:rFonts w:ascii="Times New Roman" w:hAnsi="Times New Roman"/>
          <w:i/>
          <w:iCs/>
        </w:rPr>
      </w:pPr>
      <w:r w:rsidRPr="0015073C">
        <w:rPr>
          <w:rFonts w:ascii="Times New Roman" w:hAnsi="Times New Roman"/>
          <w:i/>
          <w:iCs/>
          <w:noProof/>
        </w:rPr>
        <w:drawing>
          <wp:inline distT="0" distB="0" distL="0" distR="0" wp14:anchorId="39508222" wp14:editId="42B9F636">
            <wp:extent cx="4692650" cy="2859041"/>
            <wp:effectExtent l="0" t="0" r="0" b="0"/>
            <wp:docPr id="24607637"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637" name="Picture 1" descr="A green circuit board with many small chips&#10;&#10;Description automatically generated"/>
                    <pic:cNvPicPr/>
                  </pic:nvPicPr>
                  <pic:blipFill>
                    <a:blip r:embed="rId36"/>
                    <a:stretch>
                      <a:fillRect/>
                    </a:stretch>
                  </pic:blipFill>
                  <pic:spPr>
                    <a:xfrm>
                      <a:off x="0" y="0"/>
                      <a:ext cx="4726686" cy="2879778"/>
                    </a:xfrm>
                    <a:prstGeom prst="rect">
                      <a:avLst/>
                    </a:prstGeom>
                  </pic:spPr>
                </pic:pic>
              </a:graphicData>
            </a:graphic>
          </wp:inline>
        </w:drawing>
      </w:r>
    </w:p>
    <w:p w14:paraId="788ECC46" w14:textId="77777777" w:rsidR="00C3476B" w:rsidRDefault="00C3476B" w:rsidP="00BD1C72">
      <w:pPr>
        <w:rPr>
          <w:rFonts w:ascii="Times New Roman" w:hAnsi="Times New Roman"/>
          <w:i/>
          <w:iCs/>
        </w:rPr>
      </w:pPr>
    </w:p>
    <w:p w14:paraId="6281B0F1" w14:textId="77777777" w:rsidR="00711752" w:rsidRDefault="00711752">
      <w:pPr>
        <w:rPr>
          <w:rFonts w:ascii="Times New Roman" w:hAnsi="Times New Roman"/>
          <w:i/>
          <w:iCs/>
        </w:rPr>
      </w:pPr>
      <w:r>
        <w:rPr>
          <w:rFonts w:ascii="Times New Roman" w:hAnsi="Times New Roman"/>
          <w:i/>
          <w:iCs/>
        </w:rPr>
        <w:br w:type="page"/>
      </w:r>
    </w:p>
    <w:p w14:paraId="3546AC6F" w14:textId="72F60098" w:rsidR="00C3476B" w:rsidRPr="00D5793C" w:rsidRDefault="00156275" w:rsidP="00BD1C72">
      <w:pPr>
        <w:rPr>
          <w:rFonts w:ascii="Times New Roman" w:hAnsi="Times New Roman"/>
          <w:i/>
          <w:iCs/>
        </w:rPr>
      </w:pPr>
      <w:r>
        <w:rPr>
          <w:rFonts w:ascii="Times New Roman" w:hAnsi="Times New Roman"/>
          <w:i/>
          <w:iCs/>
        </w:rPr>
        <w:lastRenderedPageBreak/>
        <w:t>Arduino Mega 2560 PCB</w:t>
      </w:r>
    </w:p>
    <w:p w14:paraId="3EDCB214" w14:textId="3C040FD3" w:rsidR="004813C8" w:rsidRPr="00D5793C" w:rsidRDefault="00EB29DD" w:rsidP="00BD1C72">
      <w:pPr>
        <w:rPr>
          <w:rFonts w:ascii="Times New Roman" w:hAnsi="Times New Roman"/>
          <w:i/>
          <w:iCs/>
        </w:rPr>
      </w:pPr>
      <w:r w:rsidRPr="00EB29DD">
        <w:rPr>
          <w:rFonts w:ascii="Times New Roman" w:hAnsi="Times New Roman"/>
          <w:i/>
          <w:iCs/>
          <w:noProof/>
        </w:rPr>
        <w:drawing>
          <wp:inline distT="0" distB="0" distL="0" distR="0" wp14:anchorId="2002E534" wp14:editId="31ADAD34">
            <wp:extent cx="4687243" cy="2432050"/>
            <wp:effectExtent l="0" t="0" r="0" b="6350"/>
            <wp:docPr id="1305078689"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8689" name="Picture 1" descr="A green circuit board with white text&#10;&#10;Description automatically generated"/>
                    <pic:cNvPicPr/>
                  </pic:nvPicPr>
                  <pic:blipFill>
                    <a:blip r:embed="rId37"/>
                    <a:stretch>
                      <a:fillRect/>
                    </a:stretch>
                  </pic:blipFill>
                  <pic:spPr>
                    <a:xfrm>
                      <a:off x="0" y="0"/>
                      <a:ext cx="4699221" cy="2438265"/>
                    </a:xfrm>
                    <a:prstGeom prst="rect">
                      <a:avLst/>
                    </a:prstGeom>
                  </pic:spPr>
                </pic:pic>
              </a:graphicData>
            </a:graphic>
          </wp:inline>
        </w:drawing>
      </w:r>
    </w:p>
    <w:p w14:paraId="49B3E0AB" w14:textId="77777777" w:rsidR="009804EB" w:rsidRDefault="009804EB" w:rsidP="00BD1C72">
      <w:pPr>
        <w:rPr>
          <w:rFonts w:ascii="Times New Roman" w:hAnsi="Times New Roman"/>
          <w:b/>
          <w:bCs/>
        </w:rPr>
      </w:pPr>
    </w:p>
    <w:p w14:paraId="61B94532" w14:textId="77777777" w:rsidR="00703A1A" w:rsidRDefault="00703A1A" w:rsidP="00BD1C72">
      <w:pPr>
        <w:rPr>
          <w:rFonts w:ascii="Times New Roman" w:hAnsi="Times New Roman"/>
          <w:b/>
          <w:bCs/>
        </w:rPr>
      </w:pPr>
    </w:p>
    <w:p w14:paraId="35472987" w14:textId="3808052A" w:rsidR="009804EB" w:rsidRDefault="009804EB" w:rsidP="00BD1C72">
      <w:pPr>
        <w:rPr>
          <w:rFonts w:ascii="Times New Roman" w:hAnsi="Times New Roman"/>
          <w:b/>
          <w:bCs/>
        </w:rPr>
      </w:pPr>
      <w:r>
        <w:rPr>
          <w:rFonts w:ascii="Times New Roman" w:hAnsi="Times New Roman"/>
          <w:b/>
          <w:bCs/>
        </w:rPr>
        <w:t>3D Modeling</w:t>
      </w:r>
    </w:p>
    <w:p w14:paraId="08AAB100" w14:textId="77777777" w:rsidR="00711752" w:rsidRDefault="00711752" w:rsidP="00BD1C72">
      <w:pPr>
        <w:rPr>
          <w:rFonts w:ascii="Times New Roman" w:hAnsi="Times New Roman"/>
          <w:b/>
          <w:bCs/>
        </w:rPr>
      </w:pPr>
    </w:p>
    <w:p w14:paraId="61C3B2DA" w14:textId="18F56B57" w:rsidR="009804EB" w:rsidRDefault="005F4C93" w:rsidP="00BD1C72">
      <w:pPr>
        <w:rPr>
          <w:rFonts w:ascii="Times New Roman" w:hAnsi="Times New Roman"/>
        </w:rPr>
      </w:pPr>
      <w:r>
        <w:rPr>
          <w:rFonts w:ascii="Times New Roman" w:hAnsi="Times New Roman"/>
        </w:rPr>
        <w:t xml:space="preserve">While the PCBs were being made in Altium, </w:t>
      </w:r>
      <w:r w:rsidR="00711752">
        <w:rPr>
          <w:rFonts w:ascii="Times New Roman" w:hAnsi="Times New Roman"/>
        </w:rPr>
        <w:t>we also</w:t>
      </w:r>
      <w:r>
        <w:rPr>
          <w:rFonts w:ascii="Times New Roman" w:hAnsi="Times New Roman"/>
        </w:rPr>
        <w:t xml:space="preserve"> began working on the necessary housing in which the NFC </w:t>
      </w:r>
      <w:r w:rsidR="00413B68">
        <w:rPr>
          <w:rFonts w:ascii="Times New Roman" w:hAnsi="Times New Roman"/>
        </w:rPr>
        <w:t>a</w:t>
      </w:r>
      <w:r>
        <w:rPr>
          <w:rFonts w:ascii="Times New Roman" w:hAnsi="Times New Roman"/>
        </w:rPr>
        <w:t>ntennas would rest in</w:t>
      </w:r>
      <w:r w:rsidR="00413B68">
        <w:rPr>
          <w:rFonts w:ascii="Times New Roman" w:hAnsi="Times New Roman"/>
        </w:rPr>
        <w:t>.</w:t>
      </w:r>
      <w:r>
        <w:rPr>
          <w:rFonts w:ascii="Times New Roman" w:hAnsi="Times New Roman"/>
        </w:rPr>
        <w:t xml:space="preserve"> </w:t>
      </w:r>
      <w:r w:rsidR="00413B68">
        <w:rPr>
          <w:rFonts w:ascii="Times New Roman" w:hAnsi="Times New Roman"/>
        </w:rPr>
        <w:t>Our plan was for</w:t>
      </w:r>
      <w:r w:rsidR="002C646A">
        <w:rPr>
          <w:rFonts w:ascii="Times New Roman" w:hAnsi="Times New Roman"/>
        </w:rPr>
        <w:t xml:space="preserve"> the </w:t>
      </w:r>
      <w:r w:rsidR="009371B8">
        <w:rPr>
          <w:rFonts w:ascii="Times New Roman" w:hAnsi="Times New Roman"/>
        </w:rPr>
        <w:t>amiibo</w:t>
      </w:r>
      <w:r w:rsidR="00413B68">
        <w:rPr>
          <w:rFonts w:ascii="Times New Roman" w:hAnsi="Times New Roman"/>
        </w:rPr>
        <w:t xml:space="preserve"> figure</w:t>
      </w:r>
      <w:r w:rsidR="002C646A">
        <w:rPr>
          <w:rFonts w:ascii="Times New Roman" w:hAnsi="Times New Roman"/>
        </w:rPr>
        <w:t xml:space="preserve">s </w:t>
      </w:r>
      <w:r w:rsidR="00413B68">
        <w:rPr>
          <w:rFonts w:ascii="Times New Roman" w:hAnsi="Times New Roman"/>
        </w:rPr>
        <w:t>to have a visually appealing shelf-like</w:t>
      </w:r>
      <w:r>
        <w:rPr>
          <w:rFonts w:ascii="Times New Roman" w:hAnsi="Times New Roman"/>
        </w:rPr>
        <w:t xml:space="preserve"> </w:t>
      </w:r>
      <w:r w:rsidR="002C646A">
        <w:rPr>
          <w:rFonts w:ascii="Times New Roman" w:hAnsi="Times New Roman"/>
        </w:rPr>
        <w:t xml:space="preserve">housing so they </w:t>
      </w:r>
      <w:r w:rsidR="00EB5921">
        <w:rPr>
          <w:rFonts w:ascii="Times New Roman" w:hAnsi="Times New Roman"/>
        </w:rPr>
        <w:t>wouldn’t just</w:t>
      </w:r>
      <w:r w:rsidR="004813C8">
        <w:rPr>
          <w:rFonts w:ascii="Times New Roman" w:hAnsi="Times New Roman"/>
        </w:rPr>
        <w:t xml:space="preserve"> be resting on a large antenna </w:t>
      </w:r>
      <w:r w:rsidR="00484807">
        <w:rPr>
          <w:rFonts w:ascii="Times New Roman" w:hAnsi="Times New Roman"/>
        </w:rPr>
        <w:t>with a bunch of wires visible</w:t>
      </w:r>
      <w:r w:rsidR="004813C8">
        <w:rPr>
          <w:rFonts w:ascii="Times New Roman" w:hAnsi="Times New Roman"/>
        </w:rPr>
        <w:t xml:space="preserve">. </w:t>
      </w:r>
    </w:p>
    <w:p w14:paraId="379BA1CB" w14:textId="6BA27EE3" w:rsidR="004813C8" w:rsidRDefault="004813C8" w:rsidP="00BD1C72">
      <w:pPr>
        <w:rPr>
          <w:rFonts w:ascii="Times New Roman" w:hAnsi="Times New Roman"/>
        </w:rPr>
      </w:pPr>
    </w:p>
    <w:p w14:paraId="76D5BA79" w14:textId="65C2854C" w:rsidR="0068125C" w:rsidRDefault="004813C8" w:rsidP="00BD1C72">
      <w:pPr>
        <w:rPr>
          <w:rFonts w:ascii="Times New Roman" w:hAnsi="Times New Roman"/>
        </w:rPr>
      </w:pPr>
      <w:r>
        <w:rPr>
          <w:rFonts w:ascii="Times New Roman" w:hAnsi="Times New Roman"/>
        </w:rPr>
        <w:t>The original</w:t>
      </w:r>
      <w:r w:rsidR="00E9220D">
        <w:rPr>
          <w:rFonts w:ascii="Times New Roman" w:hAnsi="Times New Roman"/>
        </w:rPr>
        <w:t xml:space="preserve"> prototype consisted of 1</w:t>
      </w:r>
      <w:r w:rsidR="0090696D">
        <w:rPr>
          <w:rFonts w:ascii="Times New Roman" w:hAnsi="Times New Roman"/>
        </w:rPr>
        <w:t>1</w:t>
      </w:r>
      <w:r w:rsidR="00E9220D">
        <w:rPr>
          <w:rFonts w:ascii="Times New Roman" w:hAnsi="Times New Roman"/>
        </w:rPr>
        <w:t xml:space="preserve"> individual files that would need to be printed </w:t>
      </w:r>
      <w:r w:rsidR="00EB5921">
        <w:rPr>
          <w:rFonts w:ascii="Times New Roman" w:hAnsi="Times New Roman"/>
        </w:rPr>
        <w:t>to</w:t>
      </w:r>
      <w:r w:rsidR="0090696D">
        <w:rPr>
          <w:rFonts w:ascii="Times New Roman" w:hAnsi="Times New Roman"/>
        </w:rPr>
        <w:t xml:space="preserve"> complete one full shelf</w:t>
      </w:r>
      <w:r w:rsidR="004376A3">
        <w:rPr>
          <w:rFonts w:ascii="Times New Roman" w:hAnsi="Times New Roman"/>
        </w:rPr>
        <w:t xml:space="preserve">. The general concept was that there would be a slot in which the </w:t>
      </w:r>
      <w:r w:rsidR="009371B8">
        <w:rPr>
          <w:rFonts w:ascii="Times New Roman" w:hAnsi="Times New Roman"/>
        </w:rPr>
        <w:t>amiibo</w:t>
      </w:r>
      <w:r w:rsidR="004376A3">
        <w:rPr>
          <w:rFonts w:ascii="Times New Roman" w:hAnsi="Times New Roman"/>
        </w:rPr>
        <w:t xml:space="preserve"> </w:t>
      </w:r>
      <w:r w:rsidR="00CC1298">
        <w:rPr>
          <w:rFonts w:ascii="Times New Roman" w:hAnsi="Times New Roman"/>
        </w:rPr>
        <w:t xml:space="preserve">figures </w:t>
      </w:r>
      <w:r w:rsidR="004376A3">
        <w:rPr>
          <w:rFonts w:ascii="Times New Roman" w:hAnsi="Times New Roman"/>
        </w:rPr>
        <w:t>would rest in and a back screen that would hide all the wires and LED lights</w:t>
      </w:r>
      <w:r w:rsidR="004D35A4">
        <w:rPr>
          <w:rFonts w:ascii="Times New Roman" w:hAnsi="Times New Roman"/>
        </w:rPr>
        <w:t>. We also made the shelf easily constructable without the need for any tools</w:t>
      </w:r>
      <w:r w:rsidR="00862DEE">
        <w:rPr>
          <w:rFonts w:ascii="Times New Roman" w:hAnsi="Times New Roman"/>
        </w:rPr>
        <w:t>, this was because we didn’t want t</w:t>
      </w:r>
      <w:r w:rsidR="0000584F">
        <w:rPr>
          <w:rFonts w:ascii="Times New Roman" w:hAnsi="Times New Roman"/>
        </w:rPr>
        <w:t xml:space="preserve">o have to </w:t>
      </w:r>
      <w:r w:rsidR="0072273E">
        <w:rPr>
          <w:rFonts w:ascii="Times New Roman" w:hAnsi="Times New Roman"/>
        </w:rPr>
        <w:t xml:space="preserve">assemble and disassemble a shelf multiple times whenever </w:t>
      </w:r>
      <w:proofErr w:type="spellStart"/>
      <w:proofErr w:type="gramStart"/>
      <w:r w:rsidR="0072273E">
        <w:rPr>
          <w:rFonts w:ascii="Times New Roman" w:hAnsi="Times New Roman"/>
        </w:rPr>
        <w:t>a</w:t>
      </w:r>
      <w:proofErr w:type="spellEnd"/>
      <w:proofErr w:type="gramEnd"/>
      <w:r w:rsidR="0072273E">
        <w:rPr>
          <w:rFonts w:ascii="Times New Roman" w:hAnsi="Times New Roman"/>
        </w:rPr>
        <w:t xml:space="preserve"> issue was present</w:t>
      </w:r>
      <w:r w:rsidR="0004711F">
        <w:rPr>
          <w:rFonts w:ascii="Times New Roman" w:hAnsi="Times New Roman"/>
        </w:rPr>
        <w:t xml:space="preserve">. </w:t>
      </w:r>
      <w:r w:rsidR="002A42E3">
        <w:rPr>
          <w:rFonts w:ascii="Times New Roman" w:hAnsi="Times New Roman"/>
        </w:rPr>
        <w:t>Our shelf parts slid on and off easily</w:t>
      </w:r>
      <w:r w:rsidR="00270096">
        <w:rPr>
          <w:rFonts w:ascii="Times New Roman" w:hAnsi="Times New Roman"/>
        </w:rPr>
        <w:t xml:space="preserve"> </w:t>
      </w:r>
      <w:r w:rsidR="00010F89">
        <w:rPr>
          <w:rFonts w:ascii="Times New Roman" w:hAnsi="Times New Roman"/>
        </w:rPr>
        <w:t>and constrained</w:t>
      </w:r>
      <w:r w:rsidR="00BA1117">
        <w:rPr>
          <w:rFonts w:ascii="Times New Roman" w:hAnsi="Times New Roman"/>
        </w:rPr>
        <w:t xml:space="preserve"> the shelf in a physically secure</w:t>
      </w:r>
      <w:r w:rsidR="00010F89">
        <w:rPr>
          <w:rFonts w:ascii="Times New Roman" w:hAnsi="Times New Roman"/>
        </w:rPr>
        <w:t xml:space="preserve">. </w:t>
      </w:r>
    </w:p>
    <w:p w14:paraId="02F2E30A" w14:textId="5AF22BCA" w:rsidR="00081ACF" w:rsidRDefault="0068125C" w:rsidP="00BD1C72">
      <w:pPr>
        <w:rPr>
          <w:rFonts w:ascii="Times New Roman" w:hAnsi="Times New Roman"/>
        </w:rPr>
      </w:pPr>
      <w:r>
        <w:rPr>
          <w:noProof/>
        </w:rPr>
        <w:lastRenderedPageBreak/>
        <w:drawing>
          <wp:anchor distT="0" distB="0" distL="114300" distR="114300" simplePos="0" relativeHeight="251658247" behindDoc="0" locked="0" layoutInCell="1" allowOverlap="1" wp14:anchorId="4369C44D" wp14:editId="0D97A805">
            <wp:simplePos x="0" y="0"/>
            <wp:positionH relativeFrom="column">
              <wp:posOffset>-273050</wp:posOffset>
            </wp:positionH>
            <wp:positionV relativeFrom="paragraph">
              <wp:posOffset>14605</wp:posOffset>
            </wp:positionV>
            <wp:extent cx="3066415" cy="4088765"/>
            <wp:effectExtent l="0" t="0" r="635" b="6985"/>
            <wp:wrapSquare wrapText="bothSides"/>
            <wp:docPr id="2056857230" name="Picture 2" descr="A toy in a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57230" name="Picture 2" descr="A toy in a shelf&#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6415" cy="408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117">
        <w:rPr>
          <w:rFonts w:ascii="Times New Roman" w:hAnsi="Times New Roman"/>
        </w:rPr>
        <w:t>While printing,</w:t>
      </w:r>
      <w:r w:rsidR="000E13DD">
        <w:rPr>
          <w:rFonts w:ascii="Times New Roman" w:hAnsi="Times New Roman"/>
        </w:rPr>
        <w:t xml:space="preserve"> the physical structure of some of the parts</w:t>
      </w:r>
      <w:r w:rsidR="00BA1117">
        <w:rPr>
          <w:rFonts w:ascii="Times New Roman" w:hAnsi="Times New Roman"/>
        </w:rPr>
        <w:t xml:space="preserve"> was extremely thin</w:t>
      </w:r>
      <w:r w:rsidR="00711F85">
        <w:rPr>
          <w:rFonts w:ascii="Times New Roman" w:hAnsi="Times New Roman"/>
        </w:rPr>
        <w:t>,</w:t>
      </w:r>
      <w:r w:rsidR="00BA1117">
        <w:rPr>
          <w:rFonts w:ascii="Times New Roman" w:hAnsi="Times New Roman"/>
        </w:rPr>
        <w:t xml:space="preserve"> this led to</w:t>
      </w:r>
      <w:r w:rsidR="000E13DD">
        <w:rPr>
          <w:rFonts w:ascii="Times New Roman" w:hAnsi="Times New Roman"/>
        </w:rPr>
        <w:t xml:space="preserve"> warping </w:t>
      </w:r>
      <w:r w:rsidR="00BA1117">
        <w:rPr>
          <w:rFonts w:ascii="Times New Roman" w:hAnsi="Times New Roman"/>
        </w:rPr>
        <w:t xml:space="preserve">which became </w:t>
      </w:r>
      <w:r w:rsidR="000E13DD">
        <w:rPr>
          <w:rFonts w:ascii="Times New Roman" w:hAnsi="Times New Roman"/>
        </w:rPr>
        <w:t xml:space="preserve">a problem for </w:t>
      </w:r>
      <w:r w:rsidR="00BA1117">
        <w:rPr>
          <w:rFonts w:ascii="Times New Roman" w:hAnsi="Times New Roman"/>
        </w:rPr>
        <w:t>longer prints</w:t>
      </w:r>
      <w:r w:rsidR="000E13DD">
        <w:rPr>
          <w:rFonts w:ascii="Times New Roman" w:hAnsi="Times New Roman"/>
        </w:rPr>
        <w:t xml:space="preserve"> when </w:t>
      </w:r>
      <w:r w:rsidR="00C11543">
        <w:rPr>
          <w:rFonts w:ascii="Times New Roman" w:hAnsi="Times New Roman"/>
        </w:rPr>
        <w:t>and caused</w:t>
      </w:r>
      <w:r w:rsidR="006E58D7">
        <w:rPr>
          <w:rFonts w:ascii="Times New Roman" w:hAnsi="Times New Roman"/>
        </w:rPr>
        <w:t xml:space="preserve"> many prints </w:t>
      </w:r>
      <w:r w:rsidR="00C11543">
        <w:rPr>
          <w:rFonts w:ascii="Times New Roman" w:hAnsi="Times New Roman"/>
        </w:rPr>
        <w:t xml:space="preserve">to </w:t>
      </w:r>
      <w:r w:rsidR="006E58D7">
        <w:rPr>
          <w:rFonts w:ascii="Times New Roman" w:hAnsi="Times New Roman"/>
        </w:rPr>
        <w:t xml:space="preserve">fail </w:t>
      </w:r>
      <w:r w:rsidR="00C11543">
        <w:rPr>
          <w:rFonts w:ascii="Times New Roman" w:hAnsi="Times New Roman"/>
        </w:rPr>
        <w:t>over time</w:t>
      </w:r>
      <w:r w:rsidR="006E58D7">
        <w:rPr>
          <w:rFonts w:ascii="Times New Roman" w:hAnsi="Times New Roman"/>
        </w:rPr>
        <w:t xml:space="preserve"> due to </w:t>
      </w:r>
      <w:r w:rsidR="00C11543">
        <w:rPr>
          <w:rFonts w:ascii="Times New Roman" w:hAnsi="Times New Roman"/>
        </w:rPr>
        <w:t>the warping</w:t>
      </w:r>
      <w:r w:rsidR="000E13DD">
        <w:rPr>
          <w:rFonts w:ascii="Times New Roman" w:hAnsi="Times New Roman"/>
        </w:rPr>
        <w:t>.</w:t>
      </w:r>
      <w:r w:rsidR="00C11543">
        <w:rPr>
          <w:rFonts w:ascii="Times New Roman" w:hAnsi="Times New Roman"/>
        </w:rPr>
        <w:t xml:space="preserve"> We also were originally using our own 3</w:t>
      </w:r>
      <w:r w:rsidR="00A508B2">
        <w:rPr>
          <w:rFonts w:ascii="Times New Roman" w:hAnsi="Times New Roman"/>
        </w:rPr>
        <w:t xml:space="preserve">D </w:t>
      </w:r>
      <w:r w:rsidR="00C11543">
        <w:rPr>
          <w:rFonts w:ascii="Times New Roman" w:hAnsi="Times New Roman"/>
        </w:rPr>
        <w:t>printer to make everything which constrained when we needed to finish our design by.</w:t>
      </w:r>
      <w:r w:rsidR="004708BE">
        <w:rPr>
          <w:rFonts w:ascii="Times New Roman" w:hAnsi="Times New Roman"/>
        </w:rPr>
        <w:t xml:space="preserve"> </w:t>
      </w:r>
      <w:r w:rsidR="000E13DD">
        <w:rPr>
          <w:rFonts w:ascii="Times New Roman" w:hAnsi="Times New Roman"/>
        </w:rPr>
        <w:t xml:space="preserve">However, </w:t>
      </w:r>
      <w:r w:rsidR="00A2020A">
        <w:rPr>
          <w:rFonts w:ascii="Times New Roman" w:hAnsi="Times New Roman"/>
        </w:rPr>
        <w:t xml:space="preserve">we were informed </w:t>
      </w:r>
      <w:r w:rsidR="00A508B2">
        <w:rPr>
          <w:rFonts w:ascii="Times New Roman" w:hAnsi="Times New Roman"/>
        </w:rPr>
        <w:t>about</w:t>
      </w:r>
      <w:r w:rsidR="00A2020A">
        <w:rPr>
          <w:rFonts w:ascii="Times New Roman" w:hAnsi="Times New Roman"/>
        </w:rPr>
        <w:t xml:space="preserve"> the </w:t>
      </w:r>
      <w:r w:rsidR="00083261">
        <w:rPr>
          <w:rFonts w:ascii="Times New Roman" w:hAnsi="Times New Roman"/>
        </w:rPr>
        <w:t>printing lab</w:t>
      </w:r>
      <w:r w:rsidR="000E13DD">
        <w:rPr>
          <w:rFonts w:ascii="Times New Roman" w:hAnsi="Times New Roman"/>
        </w:rPr>
        <w:t xml:space="preserve"> </w:t>
      </w:r>
      <w:r w:rsidR="00A508B2">
        <w:rPr>
          <w:rFonts w:ascii="Times New Roman" w:hAnsi="Times New Roman"/>
        </w:rPr>
        <w:t xml:space="preserve">on campus </w:t>
      </w:r>
      <w:r w:rsidR="000E13DD">
        <w:rPr>
          <w:rFonts w:ascii="Times New Roman" w:hAnsi="Times New Roman"/>
        </w:rPr>
        <w:t>and th</w:t>
      </w:r>
      <w:r w:rsidR="00C11543">
        <w:rPr>
          <w:rFonts w:ascii="Times New Roman" w:hAnsi="Times New Roman"/>
        </w:rPr>
        <w:t xml:space="preserve">at we couldn’t order more PLA </w:t>
      </w:r>
      <w:r w:rsidR="00A508B2">
        <w:rPr>
          <w:rFonts w:ascii="Times New Roman" w:hAnsi="Times New Roman"/>
        </w:rPr>
        <w:t>for our own printer. We</w:t>
      </w:r>
      <w:r w:rsidR="00C11543">
        <w:rPr>
          <w:rFonts w:ascii="Times New Roman" w:hAnsi="Times New Roman"/>
        </w:rPr>
        <w:t xml:space="preserve"> had to go through the 3</w:t>
      </w:r>
      <w:r w:rsidR="00A508B2">
        <w:rPr>
          <w:rFonts w:ascii="Times New Roman" w:hAnsi="Times New Roman"/>
        </w:rPr>
        <w:t>D</w:t>
      </w:r>
      <w:r w:rsidR="00C11543">
        <w:rPr>
          <w:rFonts w:ascii="Times New Roman" w:hAnsi="Times New Roman"/>
        </w:rPr>
        <w:t xml:space="preserve"> printing lab </w:t>
      </w:r>
      <w:r w:rsidR="009645F1">
        <w:rPr>
          <w:rFonts w:ascii="Times New Roman" w:hAnsi="Times New Roman"/>
        </w:rPr>
        <w:t>in order</w:t>
      </w:r>
      <w:r w:rsidR="000E13DD">
        <w:rPr>
          <w:rFonts w:ascii="Times New Roman" w:hAnsi="Times New Roman"/>
        </w:rPr>
        <w:t xml:space="preserve"> make </w:t>
      </w:r>
      <w:r w:rsidR="009645F1">
        <w:rPr>
          <w:rFonts w:ascii="Times New Roman" w:hAnsi="Times New Roman"/>
        </w:rPr>
        <w:t>more</w:t>
      </w:r>
      <w:r w:rsidR="000E13DD">
        <w:rPr>
          <w:rFonts w:ascii="Times New Roman" w:hAnsi="Times New Roman"/>
        </w:rPr>
        <w:t xml:space="preserve"> prints there</w:t>
      </w:r>
      <w:r w:rsidR="006E58D7">
        <w:rPr>
          <w:rFonts w:ascii="Times New Roman" w:hAnsi="Times New Roman"/>
        </w:rPr>
        <w:t>. Wi</w:t>
      </w:r>
      <w:r w:rsidR="00081ACF">
        <w:rPr>
          <w:rFonts w:ascii="Times New Roman" w:hAnsi="Times New Roman"/>
        </w:rPr>
        <w:t xml:space="preserve">th that </w:t>
      </w:r>
      <w:r w:rsidR="000E13DD">
        <w:rPr>
          <w:rFonts w:ascii="Times New Roman" w:hAnsi="Times New Roman"/>
        </w:rPr>
        <w:t>we</w:t>
      </w:r>
      <w:r w:rsidR="00A2020A">
        <w:rPr>
          <w:rFonts w:ascii="Times New Roman" w:hAnsi="Times New Roman"/>
        </w:rPr>
        <w:t xml:space="preserve"> </w:t>
      </w:r>
      <w:r w:rsidR="007B752F">
        <w:rPr>
          <w:rFonts w:ascii="Times New Roman" w:hAnsi="Times New Roman"/>
        </w:rPr>
        <w:t>refined our design</w:t>
      </w:r>
      <w:r w:rsidR="00006521">
        <w:rPr>
          <w:rFonts w:ascii="Times New Roman" w:hAnsi="Times New Roman"/>
        </w:rPr>
        <w:t xml:space="preserve"> and </w:t>
      </w:r>
      <w:r w:rsidR="00615839">
        <w:rPr>
          <w:rFonts w:ascii="Times New Roman" w:hAnsi="Times New Roman"/>
        </w:rPr>
        <w:t>removed</w:t>
      </w:r>
      <w:r w:rsidR="00A2020A">
        <w:rPr>
          <w:rFonts w:ascii="Times New Roman" w:hAnsi="Times New Roman"/>
        </w:rPr>
        <w:t xml:space="preserve"> a few of the parts </w:t>
      </w:r>
      <w:r w:rsidR="00AE3FCD">
        <w:rPr>
          <w:rFonts w:ascii="Times New Roman" w:hAnsi="Times New Roman"/>
        </w:rPr>
        <w:t>that</w:t>
      </w:r>
      <w:r w:rsidR="00A2020A">
        <w:rPr>
          <w:rFonts w:ascii="Times New Roman" w:hAnsi="Times New Roman"/>
        </w:rPr>
        <w:t xml:space="preserve"> were redundant</w:t>
      </w:r>
      <w:r w:rsidR="00081ACF">
        <w:rPr>
          <w:rFonts w:ascii="Times New Roman" w:hAnsi="Times New Roman"/>
        </w:rPr>
        <w:t xml:space="preserve"> and made existing parts more robust so they wouldn’t warp</w:t>
      </w:r>
      <w:r w:rsidR="00AE3FCD">
        <w:rPr>
          <w:rFonts w:ascii="Times New Roman" w:hAnsi="Times New Roman"/>
        </w:rPr>
        <w:t>.</w:t>
      </w:r>
      <w:r w:rsidR="00081ACF">
        <w:rPr>
          <w:rFonts w:ascii="Times New Roman" w:hAnsi="Times New Roman"/>
        </w:rPr>
        <w:t xml:space="preserve"> </w:t>
      </w:r>
      <w:r w:rsidR="002E62A4">
        <w:rPr>
          <w:rFonts w:ascii="Times New Roman" w:hAnsi="Times New Roman"/>
        </w:rPr>
        <w:t xml:space="preserve">While printing, we also encountered some issues with removing supports in very tightly cramped places </w:t>
      </w:r>
      <w:r w:rsidR="00F31AC5">
        <w:rPr>
          <w:rFonts w:ascii="Times New Roman" w:hAnsi="Times New Roman"/>
        </w:rPr>
        <w:t>and so</w:t>
      </w:r>
      <w:r w:rsidR="00081ACF">
        <w:rPr>
          <w:rFonts w:ascii="Times New Roman" w:hAnsi="Times New Roman"/>
        </w:rPr>
        <w:t xml:space="preserve"> </w:t>
      </w:r>
      <w:r w:rsidR="008427E9">
        <w:rPr>
          <w:rFonts w:ascii="Times New Roman" w:hAnsi="Times New Roman"/>
        </w:rPr>
        <w:t xml:space="preserve">we removed </w:t>
      </w:r>
      <w:r w:rsidR="000832BE">
        <w:rPr>
          <w:rFonts w:ascii="Times New Roman" w:hAnsi="Times New Roman"/>
        </w:rPr>
        <w:t>an</w:t>
      </w:r>
      <w:r w:rsidR="00AB4F91">
        <w:rPr>
          <w:rFonts w:ascii="Times New Roman" w:hAnsi="Times New Roman"/>
        </w:rPr>
        <w:t>y</w:t>
      </w:r>
      <w:r w:rsidR="000832BE">
        <w:rPr>
          <w:rFonts w:ascii="Times New Roman" w:hAnsi="Times New Roman"/>
        </w:rPr>
        <w:t xml:space="preserve"> </w:t>
      </w:r>
      <w:r w:rsidR="00AB4F91">
        <w:rPr>
          <w:rFonts w:ascii="Times New Roman" w:hAnsi="Times New Roman"/>
        </w:rPr>
        <w:t>instance</w:t>
      </w:r>
      <w:r w:rsidR="000832BE">
        <w:rPr>
          <w:rFonts w:ascii="Times New Roman" w:hAnsi="Times New Roman"/>
        </w:rPr>
        <w:t xml:space="preserve"> that would create supports that were troubling to remove.</w:t>
      </w:r>
      <w:r w:rsidR="00081ACF">
        <w:rPr>
          <w:rFonts w:ascii="Times New Roman" w:hAnsi="Times New Roman"/>
        </w:rPr>
        <w:t xml:space="preserve"> </w:t>
      </w:r>
      <w:r w:rsidR="000832BE">
        <w:rPr>
          <w:rFonts w:ascii="Times New Roman" w:hAnsi="Times New Roman"/>
        </w:rPr>
        <w:t xml:space="preserve"> However, we managed to make a proof of concept with the original 3</w:t>
      </w:r>
      <w:r w:rsidR="00AB4F91">
        <w:rPr>
          <w:rFonts w:ascii="Times New Roman" w:hAnsi="Times New Roman"/>
        </w:rPr>
        <w:t xml:space="preserve">D </w:t>
      </w:r>
      <w:r w:rsidR="000832BE">
        <w:rPr>
          <w:rFonts w:ascii="Times New Roman" w:hAnsi="Times New Roman"/>
        </w:rPr>
        <w:t xml:space="preserve">printer and files we had. </w:t>
      </w:r>
    </w:p>
    <w:p w14:paraId="10EEE637" w14:textId="4E15502B" w:rsidR="00A2020A" w:rsidRDefault="00467204" w:rsidP="00BD1C72">
      <w:pPr>
        <w:rPr>
          <w:rFonts w:ascii="Times New Roman" w:hAnsi="Times New Roman"/>
        </w:rPr>
      </w:pPr>
      <w:r>
        <w:rPr>
          <w:noProof/>
        </w:rPr>
        <w:drawing>
          <wp:anchor distT="0" distB="0" distL="114300" distR="114300" simplePos="0" relativeHeight="251658245" behindDoc="0" locked="0" layoutInCell="1" allowOverlap="1" wp14:anchorId="7536E071" wp14:editId="7BBEC3A1">
            <wp:simplePos x="0" y="0"/>
            <wp:positionH relativeFrom="margin">
              <wp:posOffset>3070225</wp:posOffset>
            </wp:positionH>
            <wp:positionV relativeFrom="paragraph">
              <wp:posOffset>183515</wp:posOffset>
            </wp:positionV>
            <wp:extent cx="2596515" cy="3462655"/>
            <wp:effectExtent l="0" t="0" r="0" b="4445"/>
            <wp:wrapSquare wrapText="bothSides"/>
            <wp:docPr id="884354758" name="Picture 3" descr="Several white plastic boxes on 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4758" name="Picture 3" descr="Several white plastic boxes on a wooden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6515" cy="346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A0326" w14:textId="77777777" w:rsidR="0068125C" w:rsidRDefault="0068125C" w:rsidP="00BD1C72">
      <w:pPr>
        <w:rPr>
          <w:rFonts w:ascii="Times New Roman" w:hAnsi="Times New Roman"/>
        </w:rPr>
      </w:pPr>
    </w:p>
    <w:p w14:paraId="11F73F63" w14:textId="3EE582BE" w:rsidR="004813C8" w:rsidRDefault="00A2020A" w:rsidP="00BD1C72">
      <w:pPr>
        <w:rPr>
          <w:rFonts w:ascii="Times New Roman" w:hAnsi="Times New Roman"/>
        </w:rPr>
      </w:pPr>
      <w:r>
        <w:rPr>
          <w:rFonts w:ascii="Times New Roman" w:hAnsi="Times New Roman"/>
        </w:rPr>
        <w:t>The</w:t>
      </w:r>
      <w:r w:rsidR="00917295">
        <w:rPr>
          <w:rFonts w:ascii="Times New Roman" w:hAnsi="Times New Roman"/>
        </w:rPr>
        <w:t xml:space="preserve"> second</w:t>
      </w:r>
      <w:r>
        <w:rPr>
          <w:rFonts w:ascii="Times New Roman" w:hAnsi="Times New Roman"/>
        </w:rPr>
        <w:t xml:space="preserve"> prototype </w:t>
      </w:r>
      <w:r w:rsidR="004813C8">
        <w:rPr>
          <w:rFonts w:ascii="Times New Roman" w:hAnsi="Times New Roman"/>
        </w:rPr>
        <w:t xml:space="preserve">didn’t </w:t>
      </w:r>
      <w:r w:rsidR="004410EB">
        <w:rPr>
          <w:rFonts w:ascii="Times New Roman" w:hAnsi="Times New Roman"/>
        </w:rPr>
        <w:t>vary much from the final design with the only major changes being a slot for a photo resistor, and a slot for the NFC bo</w:t>
      </w:r>
      <w:r w:rsidR="008C2497">
        <w:rPr>
          <w:rFonts w:ascii="Times New Roman" w:hAnsi="Times New Roman"/>
        </w:rPr>
        <w:t>ard</w:t>
      </w:r>
      <w:r w:rsidR="004410EB">
        <w:rPr>
          <w:rFonts w:ascii="Times New Roman" w:hAnsi="Times New Roman"/>
        </w:rPr>
        <w:t xml:space="preserve">s on the </w:t>
      </w:r>
      <w:r w:rsidR="009371B8">
        <w:rPr>
          <w:rFonts w:ascii="Times New Roman" w:hAnsi="Times New Roman"/>
        </w:rPr>
        <w:t>amiibo</w:t>
      </w:r>
      <w:r w:rsidR="004410EB">
        <w:rPr>
          <w:rFonts w:ascii="Times New Roman" w:hAnsi="Times New Roman"/>
        </w:rPr>
        <w:t xml:space="preserve"> slots.</w:t>
      </w:r>
      <w:r w:rsidR="00E9220D">
        <w:rPr>
          <w:rFonts w:ascii="Times New Roman" w:hAnsi="Times New Roman"/>
        </w:rPr>
        <w:t xml:space="preserve"> </w:t>
      </w:r>
    </w:p>
    <w:p w14:paraId="65825137" w14:textId="3DA4B5F7" w:rsidR="00EB09CC" w:rsidRDefault="00EB09CC" w:rsidP="00BD1C72">
      <w:pPr>
        <w:rPr>
          <w:rFonts w:ascii="Times New Roman" w:hAnsi="Times New Roman"/>
        </w:rPr>
      </w:pPr>
      <w:r w:rsidRPr="00EB09CC">
        <w:rPr>
          <w:rFonts w:ascii="Times New Roman" w:hAnsi="Times New Roman"/>
          <w:noProof/>
        </w:rPr>
        <w:drawing>
          <wp:inline distT="0" distB="0" distL="0" distR="0" wp14:anchorId="72E5A982" wp14:editId="02E2B236">
            <wp:extent cx="2468985" cy="1334795"/>
            <wp:effectExtent l="0" t="0" r="7620" b="0"/>
            <wp:docPr id="1912164344" name="Picture 1" descr="A green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4344" name="Picture 1" descr="A green object on a grid&#10;&#10;Description automatically generated"/>
                    <pic:cNvPicPr/>
                  </pic:nvPicPr>
                  <pic:blipFill>
                    <a:blip r:embed="rId40"/>
                    <a:stretch>
                      <a:fillRect/>
                    </a:stretch>
                  </pic:blipFill>
                  <pic:spPr>
                    <a:xfrm>
                      <a:off x="0" y="0"/>
                      <a:ext cx="2492612" cy="1347568"/>
                    </a:xfrm>
                    <a:prstGeom prst="rect">
                      <a:avLst/>
                    </a:prstGeom>
                  </pic:spPr>
                </pic:pic>
              </a:graphicData>
            </a:graphic>
          </wp:inline>
        </w:drawing>
      </w:r>
    </w:p>
    <w:p w14:paraId="03971232" w14:textId="56B2FD36" w:rsidR="00EC1EF7" w:rsidRDefault="00EC1EF7" w:rsidP="00BD1C72">
      <w:pPr>
        <w:rPr>
          <w:rFonts w:ascii="Times New Roman" w:hAnsi="Times New Roman"/>
        </w:rPr>
      </w:pPr>
    </w:p>
    <w:p w14:paraId="7727EB64" w14:textId="71F6732C" w:rsidR="0077552A" w:rsidRDefault="0077552A" w:rsidP="00BD1C72">
      <w:pPr>
        <w:rPr>
          <w:rFonts w:ascii="Times New Roman" w:hAnsi="Times New Roman"/>
        </w:rPr>
      </w:pPr>
      <w:r>
        <w:rPr>
          <w:rFonts w:ascii="Times New Roman" w:hAnsi="Times New Roman"/>
        </w:rPr>
        <w:t xml:space="preserve">Once we </w:t>
      </w:r>
      <w:r w:rsidR="00FE60E2">
        <w:rPr>
          <w:rFonts w:ascii="Times New Roman" w:hAnsi="Times New Roman"/>
        </w:rPr>
        <w:t>received the prints from the 3</w:t>
      </w:r>
      <w:r w:rsidR="009774A9">
        <w:rPr>
          <w:rFonts w:ascii="Times New Roman" w:hAnsi="Times New Roman"/>
        </w:rPr>
        <w:t>D print</w:t>
      </w:r>
      <w:r w:rsidR="00FE60E2">
        <w:rPr>
          <w:rFonts w:ascii="Times New Roman" w:hAnsi="Times New Roman"/>
        </w:rPr>
        <w:t xml:space="preserve"> lab</w:t>
      </w:r>
      <w:r w:rsidR="009B2547">
        <w:rPr>
          <w:rFonts w:ascii="Times New Roman" w:hAnsi="Times New Roman"/>
        </w:rPr>
        <w:t>,</w:t>
      </w:r>
      <w:r w:rsidR="00FE60E2">
        <w:rPr>
          <w:rFonts w:ascii="Times New Roman" w:hAnsi="Times New Roman"/>
        </w:rPr>
        <w:t xml:space="preserve"> we constructed the first working prototype</w:t>
      </w:r>
      <w:r w:rsidR="009B2547">
        <w:rPr>
          <w:rFonts w:ascii="Times New Roman" w:hAnsi="Times New Roman"/>
        </w:rPr>
        <w:t xml:space="preserve">. We had </w:t>
      </w:r>
      <w:r w:rsidR="00B714C7">
        <w:rPr>
          <w:rFonts w:ascii="Times New Roman" w:hAnsi="Times New Roman"/>
        </w:rPr>
        <w:t xml:space="preserve">all of it </w:t>
      </w:r>
      <w:r w:rsidR="009B2547">
        <w:rPr>
          <w:rFonts w:ascii="Times New Roman" w:hAnsi="Times New Roman"/>
        </w:rPr>
        <w:t>put</w:t>
      </w:r>
      <w:r w:rsidR="00B714C7">
        <w:rPr>
          <w:rFonts w:ascii="Times New Roman" w:hAnsi="Times New Roman"/>
        </w:rPr>
        <w:t xml:space="preserve"> together near </w:t>
      </w:r>
      <w:r w:rsidR="00EB5921">
        <w:rPr>
          <w:rFonts w:ascii="Times New Roman" w:hAnsi="Times New Roman"/>
        </w:rPr>
        <w:t>perfectly and</w:t>
      </w:r>
      <w:r w:rsidR="00FE60E2">
        <w:rPr>
          <w:rFonts w:ascii="Times New Roman" w:hAnsi="Times New Roman"/>
        </w:rPr>
        <w:t xml:space="preserve"> began testing the code we had prepared</w:t>
      </w:r>
      <w:r w:rsidR="00B714C7">
        <w:rPr>
          <w:rFonts w:ascii="Times New Roman" w:hAnsi="Times New Roman"/>
        </w:rPr>
        <w:t xml:space="preserve">. By this </w:t>
      </w:r>
      <w:r w:rsidR="00EB5921">
        <w:rPr>
          <w:rFonts w:ascii="Times New Roman" w:hAnsi="Times New Roman"/>
        </w:rPr>
        <w:t>time,</w:t>
      </w:r>
      <w:r w:rsidR="00B714C7">
        <w:rPr>
          <w:rFonts w:ascii="Times New Roman" w:hAnsi="Times New Roman"/>
        </w:rPr>
        <w:t xml:space="preserve"> we knew what minor things needed to be changed with the design and quickly changed them</w:t>
      </w:r>
      <w:r w:rsidR="00143F85">
        <w:rPr>
          <w:rFonts w:ascii="Times New Roman" w:hAnsi="Times New Roman"/>
        </w:rPr>
        <w:t xml:space="preserve"> so we could send out the files for the final design of the shelf. </w:t>
      </w:r>
    </w:p>
    <w:p w14:paraId="68C18704" w14:textId="6E75E18E" w:rsidR="00EC1EF7" w:rsidRDefault="00EC1EF7" w:rsidP="00BD1C72">
      <w:pPr>
        <w:rPr>
          <w:rFonts w:ascii="Times New Roman" w:hAnsi="Times New Roman"/>
        </w:rPr>
      </w:pPr>
      <w:r>
        <w:rPr>
          <w:noProof/>
        </w:rPr>
        <w:lastRenderedPageBreak/>
        <w:drawing>
          <wp:inline distT="0" distB="0" distL="0" distR="0" wp14:anchorId="17359557" wp14:editId="557DF507">
            <wp:extent cx="5486400" cy="4114800"/>
            <wp:effectExtent l="0" t="0" r="0" b="0"/>
            <wp:docPr id="638011346" name="Picture 4" descr="A toy duck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1346" name="Picture 4" descr="A toy duck in a box&#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E83AD34" w14:textId="77777777" w:rsidR="00F64745" w:rsidRDefault="00F64745" w:rsidP="00BD1C72">
      <w:pPr>
        <w:rPr>
          <w:rFonts w:ascii="Times New Roman" w:hAnsi="Times New Roman"/>
        </w:rPr>
      </w:pPr>
    </w:p>
    <w:p w14:paraId="430B64B1" w14:textId="58201F4D" w:rsidR="000B753B" w:rsidRDefault="00F64745" w:rsidP="00BD1C72">
      <w:pPr>
        <w:rPr>
          <w:rFonts w:ascii="Times New Roman" w:hAnsi="Times New Roman"/>
        </w:rPr>
      </w:pPr>
      <w:r>
        <w:rPr>
          <w:rFonts w:ascii="Times New Roman" w:hAnsi="Times New Roman"/>
        </w:rPr>
        <w:t>The</w:t>
      </w:r>
      <w:r w:rsidR="000B753B">
        <w:rPr>
          <w:rFonts w:ascii="Times New Roman" w:hAnsi="Times New Roman"/>
        </w:rPr>
        <w:t xml:space="preserve"> final </w:t>
      </w:r>
      <w:r w:rsidR="004B4A7B">
        <w:rPr>
          <w:rFonts w:ascii="Times New Roman" w:hAnsi="Times New Roman"/>
        </w:rPr>
        <w:t xml:space="preserve">3D printed </w:t>
      </w:r>
      <w:r>
        <w:rPr>
          <w:rFonts w:ascii="Times New Roman" w:hAnsi="Times New Roman"/>
        </w:rPr>
        <w:t xml:space="preserve">shelf </w:t>
      </w:r>
      <w:r w:rsidR="000B753B">
        <w:rPr>
          <w:rFonts w:ascii="Times New Roman" w:hAnsi="Times New Roman"/>
        </w:rPr>
        <w:t>design of our project</w:t>
      </w:r>
      <w:r>
        <w:rPr>
          <w:rFonts w:ascii="Times New Roman" w:hAnsi="Times New Roman"/>
        </w:rPr>
        <w:t xml:space="preserve"> can be seen in the photo below</w:t>
      </w:r>
      <w:r w:rsidR="004B4A7B">
        <w:rPr>
          <w:rFonts w:ascii="Times New Roman" w:hAnsi="Times New Roman"/>
        </w:rPr>
        <w:t>:</w:t>
      </w:r>
    </w:p>
    <w:p w14:paraId="221A46B8" w14:textId="3A30D84A" w:rsidR="00481955" w:rsidRDefault="00481955" w:rsidP="00BD1C72">
      <w:pPr>
        <w:rPr>
          <w:rFonts w:ascii="Times New Roman" w:hAnsi="Times New Roman"/>
        </w:rPr>
      </w:pPr>
    </w:p>
    <w:p w14:paraId="0D8282DA" w14:textId="0276FAD7" w:rsidR="000B753B" w:rsidRDefault="004B4A7B" w:rsidP="00BD1C72">
      <w:pPr>
        <w:rPr>
          <w:rFonts w:ascii="Times New Roman" w:hAnsi="Times New Roman"/>
          <w:b/>
          <w:bCs/>
        </w:rPr>
      </w:pPr>
      <w:r>
        <w:rPr>
          <w:noProof/>
        </w:rPr>
        <w:drawing>
          <wp:anchor distT="0" distB="0" distL="114300" distR="114300" simplePos="0" relativeHeight="251658246" behindDoc="1" locked="0" layoutInCell="1" allowOverlap="1" wp14:anchorId="422AA227" wp14:editId="399B7538">
            <wp:simplePos x="0" y="0"/>
            <wp:positionH relativeFrom="margin">
              <wp:align>left</wp:align>
            </wp:positionH>
            <wp:positionV relativeFrom="paragraph">
              <wp:posOffset>0</wp:posOffset>
            </wp:positionV>
            <wp:extent cx="4028440" cy="3020695"/>
            <wp:effectExtent l="0" t="0" r="0" b="8255"/>
            <wp:wrapTight wrapText="bothSides">
              <wp:wrapPolygon edited="0">
                <wp:start x="0" y="0"/>
                <wp:lineTo x="0" y="21523"/>
                <wp:lineTo x="21450" y="21523"/>
                <wp:lineTo x="21450" y="0"/>
                <wp:lineTo x="0" y="0"/>
              </wp:wrapPolygon>
            </wp:wrapTight>
            <wp:docPr id="17408964" name="Picture 5" descr="A grey box with a toy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64" name="Picture 5" descr="A grey box with a toy insid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8440" cy="302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655E" w14:textId="173A8972" w:rsidR="000B753B" w:rsidRDefault="000B753B" w:rsidP="00BD1C72">
      <w:pPr>
        <w:rPr>
          <w:rFonts w:ascii="Times New Roman" w:hAnsi="Times New Roman"/>
          <w:b/>
          <w:bCs/>
        </w:rPr>
      </w:pPr>
    </w:p>
    <w:p w14:paraId="14C135B5" w14:textId="77777777" w:rsidR="000B753B" w:rsidRDefault="000B753B" w:rsidP="00BD1C72">
      <w:pPr>
        <w:rPr>
          <w:rFonts w:ascii="Times New Roman" w:hAnsi="Times New Roman"/>
          <w:b/>
          <w:bCs/>
        </w:rPr>
      </w:pPr>
    </w:p>
    <w:p w14:paraId="60A6BF95" w14:textId="77777777" w:rsidR="000B753B" w:rsidRDefault="000B753B" w:rsidP="00BD1C72">
      <w:pPr>
        <w:rPr>
          <w:rFonts w:ascii="Times New Roman" w:hAnsi="Times New Roman"/>
          <w:b/>
          <w:bCs/>
        </w:rPr>
      </w:pPr>
    </w:p>
    <w:p w14:paraId="2F990021" w14:textId="77777777" w:rsidR="000B753B" w:rsidRDefault="000B753B" w:rsidP="00BD1C72">
      <w:pPr>
        <w:rPr>
          <w:rFonts w:ascii="Times New Roman" w:hAnsi="Times New Roman"/>
          <w:b/>
          <w:bCs/>
        </w:rPr>
      </w:pPr>
    </w:p>
    <w:p w14:paraId="64FE02B1" w14:textId="77777777" w:rsidR="000B753B" w:rsidRDefault="000B753B" w:rsidP="00BD1C72">
      <w:pPr>
        <w:rPr>
          <w:rFonts w:ascii="Times New Roman" w:hAnsi="Times New Roman"/>
          <w:b/>
          <w:bCs/>
        </w:rPr>
      </w:pPr>
    </w:p>
    <w:p w14:paraId="23ABD02E" w14:textId="77777777" w:rsidR="000B753B" w:rsidRDefault="000B753B" w:rsidP="00BD1C72">
      <w:pPr>
        <w:rPr>
          <w:rFonts w:ascii="Times New Roman" w:hAnsi="Times New Roman"/>
          <w:b/>
          <w:bCs/>
        </w:rPr>
      </w:pPr>
    </w:p>
    <w:p w14:paraId="678B64D4" w14:textId="77777777" w:rsidR="000B753B" w:rsidRDefault="000B753B" w:rsidP="00BD1C72">
      <w:pPr>
        <w:rPr>
          <w:rFonts w:ascii="Times New Roman" w:hAnsi="Times New Roman"/>
          <w:b/>
          <w:bCs/>
        </w:rPr>
      </w:pPr>
    </w:p>
    <w:p w14:paraId="6C36408E" w14:textId="77777777" w:rsidR="000B753B" w:rsidRDefault="000B753B" w:rsidP="00BD1C72">
      <w:pPr>
        <w:rPr>
          <w:rFonts w:ascii="Times New Roman" w:hAnsi="Times New Roman"/>
          <w:b/>
          <w:bCs/>
        </w:rPr>
      </w:pPr>
    </w:p>
    <w:p w14:paraId="4DE7C5D3" w14:textId="77777777" w:rsidR="000B753B" w:rsidRDefault="000B753B" w:rsidP="00BD1C72">
      <w:pPr>
        <w:rPr>
          <w:rFonts w:ascii="Times New Roman" w:hAnsi="Times New Roman"/>
          <w:b/>
          <w:bCs/>
        </w:rPr>
      </w:pPr>
    </w:p>
    <w:p w14:paraId="55798458" w14:textId="77777777" w:rsidR="000B753B" w:rsidRDefault="000B753B" w:rsidP="00BD1C72">
      <w:pPr>
        <w:rPr>
          <w:rFonts w:ascii="Times New Roman" w:hAnsi="Times New Roman"/>
          <w:b/>
          <w:bCs/>
        </w:rPr>
      </w:pPr>
    </w:p>
    <w:p w14:paraId="1F160869" w14:textId="77777777" w:rsidR="000B753B" w:rsidRDefault="000B753B" w:rsidP="00BD1C72">
      <w:pPr>
        <w:rPr>
          <w:rFonts w:ascii="Times New Roman" w:hAnsi="Times New Roman"/>
          <w:b/>
          <w:bCs/>
        </w:rPr>
      </w:pPr>
    </w:p>
    <w:p w14:paraId="519A3B43" w14:textId="77777777" w:rsidR="000B753B" w:rsidRDefault="000B753B" w:rsidP="00BD1C72">
      <w:pPr>
        <w:rPr>
          <w:rFonts w:ascii="Times New Roman" w:hAnsi="Times New Roman"/>
          <w:b/>
          <w:bCs/>
        </w:rPr>
      </w:pPr>
    </w:p>
    <w:p w14:paraId="4B1DB1D1" w14:textId="77777777" w:rsidR="000B753B" w:rsidRDefault="000B753B" w:rsidP="00BD1C72">
      <w:pPr>
        <w:rPr>
          <w:rFonts w:ascii="Times New Roman" w:hAnsi="Times New Roman"/>
          <w:b/>
          <w:bCs/>
        </w:rPr>
      </w:pPr>
    </w:p>
    <w:p w14:paraId="7D5B4B75" w14:textId="77777777" w:rsidR="000B753B" w:rsidRDefault="000B753B" w:rsidP="00BD1C72">
      <w:pPr>
        <w:rPr>
          <w:rFonts w:ascii="Times New Roman" w:hAnsi="Times New Roman"/>
          <w:b/>
          <w:bCs/>
        </w:rPr>
      </w:pPr>
    </w:p>
    <w:p w14:paraId="46457373" w14:textId="77777777" w:rsidR="000B753B" w:rsidRDefault="000B753B" w:rsidP="00BD1C72">
      <w:pPr>
        <w:rPr>
          <w:rFonts w:ascii="Times New Roman" w:hAnsi="Times New Roman"/>
          <w:b/>
          <w:bCs/>
        </w:rPr>
      </w:pPr>
    </w:p>
    <w:p w14:paraId="70E2B3D8" w14:textId="77777777" w:rsidR="004B4A7B" w:rsidRDefault="004B4A7B" w:rsidP="00BD1C72">
      <w:pPr>
        <w:rPr>
          <w:rFonts w:ascii="Times New Roman" w:hAnsi="Times New Roman"/>
          <w:b/>
          <w:bCs/>
        </w:rPr>
      </w:pPr>
    </w:p>
    <w:p w14:paraId="6246EB23" w14:textId="77777777" w:rsidR="000832BE" w:rsidRDefault="000832BE" w:rsidP="00BD1C72">
      <w:pPr>
        <w:rPr>
          <w:rFonts w:ascii="Times New Roman" w:hAnsi="Times New Roman"/>
          <w:b/>
          <w:bCs/>
        </w:rPr>
      </w:pPr>
    </w:p>
    <w:p w14:paraId="427397F9" w14:textId="77777777" w:rsidR="004B4A7B" w:rsidRDefault="004B4A7B" w:rsidP="00BD1C72">
      <w:pPr>
        <w:rPr>
          <w:rFonts w:ascii="Times New Roman" w:hAnsi="Times New Roman"/>
          <w:b/>
          <w:bCs/>
        </w:rPr>
      </w:pPr>
    </w:p>
    <w:p w14:paraId="12CC5829" w14:textId="77777777" w:rsidR="000832BE" w:rsidRDefault="000832BE" w:rsidP="00BD1C72">
      <w:pPr>
        <w:rPr>
          <w:rFonts w:ascii="Times New Roman" w:hAnsi="Times New Roman"/>
          <w:b/>
          <w:bCs/>
        </w:rPr>
      </w:pPr>
    </w:p>
    <w:p w14:paraId="763EF586" w14:textId="441A5D21" w:rsidR="009804EB" w:rsidRDefault="009804EB" w:rsidP="00BD1C72">
      <w:pPr>
        <w:rPr>
          <w:rFonts w:ascii="Times New Roman" w:hAnsi="Times New Roman"/>
          <w:b/>
          <w:bCs/>
        </w:rPr>
      </w:pPr>
      <w:r>
        <w:rPr>
          <w:rFonts w:ascii="Times New Roman" w:hAnsi="Times New Roman"/>
          <w:b/>
          <w:bCs/>
        </w:rPr>
        <w:lastRenderedPageBreak/>
        <w:t>Arduino Software</w:t>
      </w:r>
    </w:p>
    <w:p w14:paraId="1D2E4ABD" w14:textId="77777777" w:rsidR="004B4A7B" w:rsidRDefault="004B4A7B" w:rsidP="00BD1C72">
      <w:pPr>
        <w:rPr>
          <w:rFonts w:ascii="Times New Roman" w:hAnsi="Times New Roman"/>
          <w:b/>
          <w:bCs/>
        </w:rPr>
      </w:pPr>
    </w:p>
    <w:p w14:paraId="75E685E4" w14:textId="0048B92B" w:rsidR="0072798D" w:rsidRDefault="0072798D" w:rsidP="00BD1C72">
      <w:pPr>
        <w:rPr>
          <w:rFonts w:ascii="Times New Roman" w:hAnsi="Times New Roman"/>
        </w:rPr>
      </w:pPr>
      <w:r>
        <w:rPr>
          <w:rFonts w:ascii="Times New Roman" w:hAnsi="Times New Roman"/>
          <w:b/>
          <w:bCs/>
        </w:rPr>
        <w:tab/>
      </w:r>
      <w:r w:rsidR="00735157">
        <w:rPr>
          <w:rFonts w:ascii="Times New Roman" w:hAnsi="Times New Roman"/>
        </w:rPr>
        <w:t xml:space="preserve">While in the planning stages for our software, we determined that </w:t>
      </w:r>
      <w:r w:rsidR="00F14242">
        <w:rPr>
          <w:rFonts w:ascii="Times New Roman" w:hAnsi="Times New Roman"/>
        </w:rPr>
        <w:t>storage space would be an issue due to the large number of figurines we wanted our software to be compatible with.</w:t>
      </w:r>
      <w:r w:rsidR="00B8354B">
        <w:rPr>
          <w:rFonts w:ascii="Times New Roman" w:hAnsi="Times New Roman"/>
        </w:rPr>
        <w:t xml:space="preserve"> We also decided early on that we wanted to use an Arduino</w:t>
      </w:r>
      <w:r w:rsidR="00161FF8">
        <w:rPr>
          <w:rFonts w:ascii="Times New Roman" w:hAnsi="Times New Roman"/>
        </w:rPr>
        <w:t>-based motherboard</w:t>
      </w:r>
      <w:r w:rsidR="00B8354B">
        <w:rPr>
          <w:rFonts w:ascii="Times New Roman" w:hAnsi="Times New Roman"/>
        </w:rPr>
        <w:t xml:space="preserve"> as our microcontroller, as this was a device that we were all very familiar with.</w:t>
      </w:r>
      <w:r w:rsidR="00F14242">
        <w:rPr>
          <w:rFonts w:ascii="Times New Roman" w:hAnsi="Times New Roman"/>
        </w:rPr>
        <w:t xml:space="preserve"> </w:t>
      </w:r>
      <w:r w:rsidR="009E7C0A">
        <w:rPr>
          <w:rFonts w:ascii="Times New Roman" w:hAnsi="Times New Roman"/>
        </w:rPr>
        <w:t xml:space="preserve">This constraint is what ended up leading us to the Arduino Mega, which had more than enough space to store </w:t>
      </w:r>
      <w:proofErr w:type="gramStart"/>
      <w:r w:rsidR="009E7C0A">
        <w:rPr>
          <w:rFonts w:ascii="Times New Roman" w:hAnsi="Times New Roman"/>
        </w:rPr>
        <w:t>all of</w:t>
      </w:r>
      <w:proofErr w:type="gramEnd"/>
      <w:r w:rsidR="009E7C0A">
        <w:rPr>
          <w:rFonts w:ascii="Times New Roman" w:hAnsi="Times New Roman"/>
        </w:rPr>
        <w:t xml:space="preserve"> the head, tail, and color values for each figure.</w:t>
      </w:r>
    </w:p>
    <w:p w14:paraId="3377E4DE" w14:textId="0B3BBEA8" w:rsidR="009147FC" w:rsidRDefault="009147FC" w:rsidP="00BD1C72">
      <w:pPr>
        <w:rPr>
          <w:rFonts w:ascii="Times New Roman" w:hAnsi="Times New Roman"/>
        </w:rPr>
      </w:pPr>
      <w:r>
        <w:rPr>
          <w:rFonts w:ascii="Times New Roman" w:hAnsi="Times New Roman"/>
        </w:rPr>
        <w:tab/>
        <w:t xml:space="preserve">One of the goals with our software was to split </w:t>
      </w:r>
      <w:r w:rsidR="00D00D4C">
        <w:rPr>
          <w:rFonts w:ascii="Times New Roman" w:hAnsi="Times New Roman"/>
        </w:rPr>
        <w:t>each sensor we had into its own class. That way, we could individually test each component to make sure it was functioning properly.</w:t>
      </w:r>
      <w:r w:rsidR="00F3737B">
        <w:rPr>
          <w:rFonts w:ascii="Times New Roman" w:hAnsi="Times New Roman"/>
        </w:rPr>
        <w:t xml:space="preserve"> There are three main classes used in our program</w:t>
      </w:r>
      <w:r w:rsidR="0041720A">
        <w:rPr>
          <w:rFonts w:ascii="Times New Roman" w:hAnsi="Times New Roman"/>
        </w:rPr>
        <w:t>:</w:t>
      </w:r>
      <w:r w:rsidR="00F3737B">
        <w:rPr>
          <w:rFonts w:ascii="Times New Roman" w:hAnsi="Times New Roman"/>
        </w:rPr>
        <w:t xml:space="preserve"> one for the </w:t>
      </w:r>
      <w:r w:rsidR="00B8354B">
        <w:rPr>
          <w:rFonts w:ascii="Times New Roman" w:hAnsi="Times New Roman"/>
        </w:rPr>
        <w:t xml:space="preserve">MFRC522 board, one for the </w:t>
      </w:r>
      <w:r w:rsidR="00ED6FEB">
        <w:rPr>
          <w:rFonts w:ascii="Times New Roman" w:hAnsi="Times New Roman"/>
        </w:rPr>
        <w:t>p</w:t>
      </w:r>
      <w:r w:rsidR="00454F30">
        <w:rPr>
          <w:rFonts w:ascii="Times New Roman" w:hAnsi="Times New Roman"/>
        </w:rPr>
        <w:t xml:space="preserve">hotoresistors, and one for the </w:t>
      </w:r>
      <w:r w:rsidR="003A5439">
        <w:rPr>
          <w:rFonts w:ascii="Times New Roman" w:hAnsi="Times New Roman"/>
        </w:rPr>
        <w:t>LED</w:t>
      </w:r>
      <w:r w:rsidR="00ED6FEB">
        <w:rPr>
          <w:rFonts w:ascii="Times New Roman" w:hAnsi="Times New Roman"/>
        </w:rPr>
        <w:t xml:space="preserve"> logic</w:t>
      </w:r>
      <w:r w:rsidR="003A5439">
        <w:rPr>
          <w:rFonts w:ascii="Times New Roman" w:hAnsi="Times New Roman"/>
        </w:rPr>
        <w:t>. The MFRC522 and LED lights we purchased both had recommended libraries we could use to interact with them, which was very helpful in the programming process. This mean</w:t>
      </w:r>
      <w:r w:rsidR="007868A2">
        <w:rPr>
          <w:rFonts w:ascii="Times New Roman" w:hAnsi="Times New Roman"/>
        </w:rPr>
        <w:t>t</w:t>
      </w:r>
      <w:r w:rsidR="003A5439">
        <w:rPr>
          <w:rFonts w:ascii="Times New Roman" w:hAnsi="Times New Roman"/>
        </w:rPr>
        <w:t xml:space="preserve"> that we could focus on new aspects of our program, rather than learning how an external device</w:t>
      </w:r>
      <w:r w:rsidR="007868A2">
        <w:rPr>
          <w:rFonts w:ascii="Times New Roman" w:hAnsi="Times New Roman"/>
        </w:rPr>
        <w:t xml:space="preserve"> functioned. The Photoresistor class was custom made, and although simple, was extremely helpful in making the code clean and concise.</w:t>
      </w:r>
    </w:p>
    <w:p w14:paraId="53518ED2" w14:textId="781AB888" w:rsidR="001D2C45" w:rsidRDefault="007868A2" w:rsidP="00BD1C72">
      <w:pPr>
        <w:rPr>
          <w:rFonts w:ascii="Times New Roman" w:hAnsi="Times New Roman"/>
        </w:rPr>
      </w:pPr>
      <w:r>
        <w:rPr>
          <w:rFonts w:ascii="Times New Roman" w:hAnsi="Times New Roman"/>
        </w:rPr>
        <w:tab/>
        <w:t xml:space="preserve">Our main loop that runs the device </w:t>
      </w:r>
      <w:r w:rsidR="00991687">
        <w:rPr>
          <w:rFonts w:ascii="Times New Roman" w:hAnsi="Times New Roman"/>
        </w:rPr>
        <w:t xml:space="preserve">checks each photoresistor to see if </w:t>
      </w:r>
      <w:r w:rsidR="00A9143D">
        <w:rPr>
          <w:rFonts w:ascii="Times New Roman" w:hAnsi="Times New Roman"/>
        </w:rPr>
        <w:t xml:space="preserve">one has dropped below a preset light threshold. This means </w:t>
      </w:r>
      <w:r w:rsidR="00991687">
        <w:rPr>
          <w:rFonts w:ascii="Times New Roman" w:hAnsi="Times New Roman"/>
        </w:rPr>
        <w:t xml:space="preserve">a figure has been placed inside of a slot. If that is the case, then it reads the figure, </w:t>
      </w:r>
      <w:r w:rsidR="006F1C09">
        <w:rPr>
          <w:rFonts w:ascii="Times New Roman" w:hAnsi="Times New Roman"/>
        </w:rPr>
        <w:t>takes</w:t>
      </w:r>
      <w:r w:rsidR="00991687">
        <w:rPr>
          <w:rFonts w:ascii="Times New Roman" w:hAnsi="Times New Roman"/>
        </w:rPr>
        <w:t xml:space="preserve"> the received data</w:t>
      </w:r>
      <w:r w:rsidR="006F1C09">
        <w:rPr>
          <w:rFonts w:ascii="Times New Roman" w:hAnsi="Times New Roman"/>
        </w:rPr>
        <w:t>, and searches for a match within our database. It then returns that match</w:t>
      </w:r>
      <w:r w:rsidR="00A9143D">
        <w:rPr>
          <w:rFonts w:ascii="Times New Roman" w:hAnsi="Times New Roman"/>
        </w:rPr>
        <w:t xml:space="preserve"> </w:t>
      </w:r>
      <w:r w:rsidR="006F1C09">
        <w:rPr>
          <w:rFonts w:ascii="Times New Roman" w:hAnsi="Times New Roman"/>
        </w:rPr>
        <w:t xml:space="preserve">and changes the LED lights accordingly. </w:t>
      </w:r>
      <w:r w:rsidR="004C0E4C">
        <w:rPr>
          <w:rFonts w:ascii="Times New Roman" w:hAnsi="Times New Roman"/>
        </w:rPr>
        <w:t>Once a figure has been placed, the program checks if the photoresistor exceeds a preset threshold</w:t>
      </w:r>
      <w:r w:rsidR="001D2C45">
        <w:rPr>
          <w:rFonts w:ascii="Times New Roman" w:hAnsi="Times New Roman"/>
        </w:rPr>
        <w:t>. If it has, then a figure has been removed from a slot. The program then simply turns off the respective lights and waits for a new figure to be placed.</w:t>
      </w:r>
    </w:p>
    <w:p w14:paraId="572E6745" w14:textId="0BF15E8A" w:rsidR="004151B8" w:rsidRPr="00DF059E" w:rsidRDefault="00E758D9" w:rsidP="004151B8">
      <w:pPr>
        <w:jc w:val="center"/>
        <w:rPr>
          <w:rFonts w:ascii="Times New Roman" w:hAnsi="Times New Roman"/>
        </w:rPr>
      </w:pPr>
      <w:r>
        <w:rPr>
          <w:rFonts w:ascii="Times New Roman" w:hAnsi="Times New Roman"/>
          <w:noProof/>
        </w:rPr>
        <w:drawing>
          <wp:inline distT="0" distB="0" distL="0" distR="0" wp14:anchorId="45C47BD8" wp14:editId="715E5C47">
            <wp:extent cx="3875964" cy="3805652"/>
            <wp:effectExtent l="0" t="0" r="0" b="4445"/>
            <wp:docPr id="99870555" name="Picture 1" descr="A diagram of a photore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555" name="Picture 1" descr="A diagram of a photoreso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81013" cy="3810609"/>
                    </a:xfrm>
                    <a:prstGeom prst="rect">
                      <a:avLst/>
                    </a:prstGeom>
                  </pic:spPr>
                </pic:pic>
              </a:graphicData>
            </a:graphic>
          </wp:inline>
        </w:drawing>
      </w:r>
    </w:p>
    <w:p w14:paraId="19AC6F6F" w14:textId="77777777" w:rsidR="009804EB" w:rsidRDefault="009804EB" w:rsidP="00BD1C72">
      <w:pPr>
        <w:rPr>
          <w:rFonts w:ascii="Times New Roman" w:hAnsi="Times New Roman"/>
          <w:b/>
          <w:bCs/>
        </w:rPr>
      </w:pPr>
    </w:p>
    <w:p w14:paraId="325F2BB0" w14:textId="77777777" w:rsidR="009804EB" w:rsidRDefault="009804EB" w:rsidP="00640EBA">
      <w:pPr>
        <w:rPr>
          <w:rFonts w:ascii="Times New Roman" w:hAnsi="Times New Roman"/>
          <w:b/>
          <w:bCs/>
        </w:rPr>
      </w:pPr>
    </w:p>
    <w:p w14:paraId="2BB1FD00" w14:textId="77777777" w:rsidR="009804EB" w:rsidRDefault="009804EB" w:rsidP="588F5276">
      <w:pPr>
        <w:jc w:val="center"/>
        <w:rPr>
          <w:rFonts w:ascii="Times New Roman" w:hAnsi="Times New Roman"/>
          <w:b/>
          <w:bCs/>
        </w:rPr>
      </w:pPr>
    </w:p>
    <w:p w14:paraId="684F2844" w14:textId="27D00C50" w:rsidR="00FC04B7" w:rsidRDefault="20015915" w:rsidP="588F5276">
      <w:pPr>
        <w:jc w:val="center"/>
        <w:rPr>
          <w:rFonts w:ascii="Times New Roman" w:hAnsi="Times New Roman"/>
        </w:rPr>
      </w:pPr>
      <w:r w:rsidRPr="382A24C6">
        <w:rPr>
          <w:rFonts w:ascii="Times New Roman" w:hAnsi="Times New Roman"/>
          <w:b/>
          <w:bCs/>
        </w:rPr>
        <w:t xml:space="preserve">Bill of </w:t>
      </w:r>
      <w:r w:rsidR="007C05E6">
        <w:rPr>
          <w:rFonts w:ascii="Times New Roman" w:hAnsi="Times New Roman"/>
          <w:b/>
          <w:bCs/>
        </w:rPr>
        <w:t>M</w:t>
      </w:r>
      <w:r w:rsidRPr="382A24C6">
        <w:rPr>
          <w:rFonts w:ascii="Times New Roman" w:hAnsi="Times New Roman"/>
          <w:b/>
          <w:bCs/>
        </w:rPr>
        <w:t>aterials</w:t>
      </w:r>
    </w:p>
    <w:p w14:paraId="558B7FC6" w14:textId="68835684" w:rsidR="382A24C6" w:rsidRDefault="00584431" w:rsidP="382A24C6">
      <w:pPr>
        <w:jc w:val="center"/>
        <w:rPr>
          <w:rFonts w:ascii="Times New Roman" w:hAnsi="Times New Roman"/>
        </w:rPr>
      </w:pPr>
      <w:r w:rsidRPr="57E80E56">
        <w:rPr>
          <w:rFonts w:ascii="Times New Roman" w:hAnsi="Times New Roman"/>
        </w:rPr>
        <w:t>manufacturer, part number, part description, supplier, quantity, and cost</w:t>
      </w:r>
    </w:p>
    <w:p w14:paraId="424764CB" w14:textId="77777777" w:rsidR="006D19CC" w:rsidRDefault="006D19CC" w:rsidP="00F141CB">
      <w:pPr>
        <w:rPr>
          <w:rFonts w:ascii="Times New Roman" w:hAnsi="Times New Roman"/>
          <w:b/>
          <w:bCs/>
        </w:rPr>
      </w:pPr>
    </w:p>
    <w:p w14:paraId="3F939155" w14:textId="77777777" w:rsidR="00F141CB" w:rsidRDefault="00F141CB" w:rsidP="00F141CB">
      <w:pPr>
        <w:rPr>
          <w:rFonts w:ascii="Times New Roman" w:hAnsi="Times New Roman"/>
          <w:b/>
          <w:bCs/>
        </w:rPr>
      </w:pPr>
    </w:p>
    <w:p w14:paraId="0AE7314C" w14:textId="6CAD9598" w:rsidR="382A24C6" w:rsidRPr="00F141CB" w:rsidRDefault="00E05E98" w:rsidP="00F141CB">
      <w:pPr>
        <w:rPr>
          <w:rFonts w:ascii="Times New Roman" w:hAnsi="Times New Roman"/>
          <w:i/>
        </w:rPr>
      </w:pPr>
      <w:r w:rsidRPr="00F141CB">
        <w:rPr>
          <w:rFonts w:ascii="Times New Roman" w:hAnsi="Times New Roman"/>
          <w:i/>
          <w:noProof/>
        </w:rPr>
        <w:drawing>
          <wp:anchor distT="0" distB="0" distL="114300" distR="114300" simplePos="0" relativeHeight="251658240" behindDoc="1" locked="0" layoutInCell="1" allowOverlap="1" wp14:anchorId="1AAF736A" wp14:editId="6A6C27C6">
            <wp:simplePos x="0" y="0"/>
            <wp:positionH relativeFrom="page">
              <wp:align>left</wp:align>
            </wp:positionH>
            <wp:positionV relativeFrom="paragraph">
              <wp:posOffset>326390</wp:posOffset>
            </wp:positionV>
            <wp:extent cx="7727634" cy="4457700"/>
            <wp:effectExtent l="0" t="0" r="6985" b="0"/>
            <wp:wrapTight wrapText="bothSides">
              <wp:wrapPolygon edited="0">
                <wp:start x="0" y="0"/>
                <wp:lineTo x="0" y="21508"/>
                <wp:lineTo x="21566" y="21508"/>
                <wp:lineTo x="21566" y="0"/>
                <wp:lineTo x="0" y="0"/>
              </wp:wrapPolygon>
            </wp:wrapTight>
            <wp:docPr id="1155983061" name="Picture 1155983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3061"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727634" cy="4457700"/>
                    </a:xfrm>
                    <a:prstGeom prst="rect">
                      <a:avLst/>
                    </a:prstGeom>
                  </pic:spPr>
                </pic:pic>
              </a:graphicData>
            </a:graphic>
            <wp14:sizeRelH relativeFrom="page">
              <wp14:pctWidth>0</wp14:pctWidth>
            </wp14:sizeRelH>
            <wp14:sizeRelV relativeFrom="page">
              <wp14:pctHeight>0</wp14:pctHeight>
            </wp14:sizeRelV>
          </wp:anchor>
        </w:drawing>
      </w:r>
      <w:r w:rsidR="00B90DB6">
        <w:rPr>
          <w:rFonts w:ascii="Times New Roman" w:hAnsi="Times New Roman"/>
          <w:i/>
          <w:iCs/>
        </w:rPr>
        <w:t>NFC</w:t>
      </w:r>
      <w:r w:rsidR="00F141CB" w:rsidRPr="00F141CB">
        <w:rPr>
          <w:rFonts w:ascii="Times New Roman" w:hAnsi="Times New Roman"/>
          <w:i/>
          <w:iCs/>
        </w:rPr>
        <w:t xml:space="preserve"> Reader BOM</w:t>
      </w:r>
    </w:p>
    <w:p w14:paraId="15FD5420" w14:textId="77777777" w:rsidR="00554682" w:rsidRDefault="00554682" w:rsidP="00F141CB">
      <w:pPr>
        <w:rPr>
          <w:rFonts w:ascii="Times New Roman" w:hAnsi="Times New Roman"/>
          <w:i/>
          <w:iCs/>
        </w:rPr>
      </w:pPr>
    </w:p>
    <w:p w14:paraId="63F5A38A" w14:textId="02899318" w:rsidR="00F141CB" w:rsidRPr="00F141CB" w:rsidRDefault="00F141CB" w:rsidP="00F141CB">
      <w:pPr>
        <w:rPr>
          <w:rFonts w:ascii="Times New Roman" w:hAnsi="Times New Roman"/>
          <w:i/>
          <w:iCs/>
        </w:rPr>
      </w:pPr>
      <w:r w:rsidRPr="00F141CB">
        <w:rPr>
          <w:rFonts w:ascii="Times New Roman" w:hAnsi="Times New Roman"/>
          <w:i/>
          <w:iCs/>
          <w:noProof/>
        </w:rPr>
        <w:lastRenderedPageBreak/>
        <w:drawing>
          <wp:anchor distT="0" distB="0" distL="114300" distR="114300" simplePos="0" relativeHeight="251658241" behindDoc="1" locked="0" layoutInCell="1" allowOverlap="1" wp14:anchorId="618FCD0E" wp14:editId="64BA8FD0">
            <wp:simplePos x="0" y="0"/>
            <wp:positionH relativeFrom="page">
              <wp:align>left</wp:align>
            </wp:positionH>
            <wp:positionV relativeFrom="paragraph">
              <wp:posOffset>326390</wp:posOffset>
            </wp:positionV>
            <wp:extent cx="7727634" cy="4457700"/>
            <wp:effectExtent l="0" t="0" r="6985" b="0"/>
            <wp:wrapTight wrapText="bothSides">
              <wp:wrapPolygon edited="0">
                <wp:start x="0" y="0"/>
                <wp:lineTo x="0" y="21508"/>
                <wp:lineTo x="21566" y="21508"/>
                <wp:lineTo x="21566" y="0"/>
                <wp:lineTo x="0" y="0"/>
              </wp:wrapPolygon>
            </wp:wrapTight>
            <wp:docPr id="1188412379" name="Picture 1188412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3061"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727634" cy="4457700"/>
                    </a:xfrm>
                    <a:prstGeom prst="rect">
                      <a:avLst/>
                    </a:prstGeom>
                  </pic:spPr>
                </pic:pic>
              </a:graphicData>
            </a:graphic>
            <wp14:sizeRelH relativeFrom="page">
              <wp14:pctWidth>0</wp14:pctWidth>
            </wp14:sizeRelH>
            <wp14:sizeRelV relativeFrom="page">
              <wp14:pctHeight>0</wp14:pctHeight>
            </wp14:sizeRelV>
          </wp:anchor>
        </w:drawing>
      </w:r>
      <w:r w:rsidRPr="00F141CB">
        <w:rPr>
          <w:rFonts w:ascii="Times New Roman" w:hAnsi="Times New Roman"/>
          <w:i/>
          <w:iCs/>
        </w:rPr>
        <w:t xml:space="preserve"> </w:t>
      </w:r>
      <w:r>
        <w:rPr>
          <w:rFonts w:ascii="Times New Roman" w:hAnsi="Times New Roman"/>
          <w:i/>
          <w:iCs/>
        </w:rPr>
        <w:t>Arduino Mega 2560</w:t>
      </w:r>
      <w:r w:rsidRPr="00F141CB">
        <w:rPr>
          <w:rFonts w:ascii="Times New Roman" w:hAnsi="Times New Roman"/>
          <w:i/>
          <w:iCs/>
        </w:rPr>
        <w:t xml:space="preserve"> BOM</w:t>
      </w:r>
    </w:p>
    <w:p w14:paraId="641880AE" w14:textId="42C1F764" w:rsidR="57E80E56" w:rsidRDefault="004F3D4C" w:rsidP="004F3D4C">
      <w:pPr>
        <w:jc w:val="center"/>
        <w:rPr>
          <w:rFonts w:ascii="Times New Roman" w:hAnsi="Times New Roman"/>
          <w:b/>
          <w:bCs/>
        </w:rPr>
      </w:pPr>
      <w:r w:rsidRPr="004F3D4C">
        <w:rPr>
          <w:rFonts w:ascii="Times New Roman" w:hAnsi="Times New Roman"/>
          <w:b/>
          <w:bCs/>
          <w:noProof/>
        </w:rPr>
        <w:drawing>
          <wp:anchor distT="0" distB="0" distL="114300" distR="114300" simplePos="0" relativeHeight="251658242" behindDoc="1" locked="0" layoutInCell="1" allowOverlap="1" wp14:anchorId="263C9105" wp14:editId="293EA782">
            <wp:simplePos x="0" y="0"/>
            <wp:positionH relativeFrom="page">
              <wp:align>right</wp:align>
            </wp:positionH>
            <wp:positionV relativeFrom="paragraph">
              <wp:posOffset>248</wp:posOffset>
            </wp:positionV>
            <wp:extent cx="7764145" cy="4895850"/>
            <wp:effectExtent l="0" t="0" r="8255" b="0"/>
            <wp:wrapTight wrapText="bothSides">
              <wp:wrapPolygon edited="0">
                <wp:start x="0" y="0"/>
                <wp:lineTo x="0" y="21516"/>
                <wp:lineTo x="21570" y="21516"/>
                <wp:lineTo x="21570" y="0"/>
                <wp:lineTo x="0" y="0"/>
              </wp:wrapPolygon>
            </wp:wrapTight>
            <wp:docPr id="1028929795"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9795" name="Picture 1" descr="A table of data with numbers&#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7764145" cy="4895850"/>
                    </a:xfrm>
                    <a:prstGeom prst="rect">
                      <a:avLst/>
                    </a:prstGeom>
                  </pic:spPr>
                </pic:pic>
              </a:graphicData>
            </a:graphic>
            <wp14:sizeRelH relativeFrom="margin">
              <wp14:pctWidth>0</wp14:pctWidth>
            </wp14:sizeRelH>
            <wp14:sizeRelV relativeFrom="margin">
              <wp14:pctHeight>0</wp14:pctHeight>
            </wp14:sizeRelV>
          </wp:anchor>
        </w:drawing>
      </w:r>
      <w:r w:rsidR="008D4E7E" w:rsidRPr="00920378">
        <w:rPr>
          <w:rFonts w:ascii="Times New Roman" w:hAnsi="Times New Roman"/>
          <w:b/>
          <w:bCs/>
        </w:rPr>
        <w:br w:type="page"/>
      </w:r>
    </w:p>
    <w:p w14:paraId="427263B7" w14:textId="4902D1EB" w:rsidR="00BB1307" w:rsidRDefault="44BBD4BC" w:rsidP="009F71C9">
      <w:pPr>
        <w:jc w:val="center"/>
        <w:rPr>
          <w:rFonts w:ascii="Times New Roman" w:hAnsi="Times New Roman"/>
        </w:rPr>
      </w:pPr>
      <w:r w:rsidRPr="00B52684">
        <w:rPr>
          <w:rFonts w:ascii="Times New Roman" w:hAnsi="Times New Roman"/>
          <w:b/>
        </w:rPr>
        <w:lastRenderedPageBreak/>
        <w:t>Gantt chart</w:t>
      </w:r>
    </w:p>
    <w:p w14:paraId="738217CD" w14:textId="0B354143" w:rsidR="00BB1307" w:rsidRDefault="00BB1307" w:rsidP="1C17C7AC">
      <w:pPr>
        <w:rPr>
          <w:rFonts w:ascii="Times New Roman" w:hAnsi="Times New Roman"/>
        </w:rPr>
      </w:pPr>
      <w:r w:rsidRPr="00216B36">
        <w:rPr>
          <w:rFonts w:ascii="Times New Roman" w:hAnsi="Times New Roman"/>
          <w:b/>
          <w:bCs/>
          <w:noProof/>
        </w:rPr>
        <w:drawing>
          <wp:anchor distT="0" distB="0" distL="114300" distR="114300" simplePos="0" relativeHeight="251658244" behindDoc="1" locked="0" layoutInCell="1" allowOverlap="1" wp14:anchorId="58864BF2" wp14:editId="1E86CF02">
            <wp:simplePos x="0" y="0"/>
            <wp:positionH relativeFrom="column">
              <wp:posOffset>-1112520</wp:posOffset>
            </wp:positionH>
            <wp:positionV relativeFrom="paragraph">
              <wp:posOffset>228600</wp:posOffset>
            </wp:positionV>
            <wp:extent cx="7720965" cy="1882140"/>
            <wp:effectExtent l="0" t="0" r="0" b="3810"/>
            <wp:wrapTight wrapText="bothSides">
              <wp:wrapPolygon edited="0">
                <wp:start x="0" y="0"/>
                <wp:lineTo x="0" y="21425"/>
                <wp:lineTo x="21531" y="21425"/>
                <wp:lineTo x="21531" y="0"/>
                <wp:lineTo x="0" y="0"/>
              </wp:wrapPolygon>
            </wp:wrapTight>
            <wp:docPr id="96337727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7272" name="Picture 1" descr="A screenshot of a comput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20965"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0921F" w14:textId="4C395E46" w:rsidR="00BB1307" w:rsidRDefault="00BB1307" w:rsidP="1C17C7AC">
      <w:pPr>
        <w:rPr>
          <w:rFonts w:ascii="Times New Roman" w:hAnsi="Times New Roman"/>
        </w:rPr>
      </w:pPr>
    </w:p>
    <w:p w14:paraId="15388CBB" w14:textId="03DB0022" w:rsidR="00BB1307" w:rsidRDefault="00BB1307" w:rsidP="1C17C7AC">
      <w:pPr>
        <w:rPr>
          <w:rFonts w:ascii="Times New Roman" w:hAnsi="Times New Roman"/>
        </w:rPr>
      </w:pPr>
    </w:p>
    <w:p w14:paraId="624D813C" w14:textId="04CBA05D" w:rsidR="00BB1307" w:rsidRDefault="00BB1307" w:rsidP="1C17C7AC">
      <w:pPr>
        <w:rPr>
          <w:rFonts w:ascii="Times New Roman" w:hAnsi="Times New Roman"/>
        </w:rPr>
      </w:pPr>
    </w:p>
    <w:p w14:paraId="7940D0AA" w14:textId="07687D66" w:rsidR="00BB1307" w:rsidRPr="00920378" w:rsidRDefault="00BB1307" w:rsidP="1C17C7AC">
      <w:pPr>
        <w:rPr>
          <w:rFonts w:ascii="Times New Roman" w:hAnsi="Times New Roman"/>
        </w:rPr>
      </w:pPr>
    </w:p>
    <w:p w14:paraId="5D8586C5" w14:textId="732AAF6F" w:rsidR="57E80E56" w:rsidRDefault="57E80E56" w:rsidP="57E80E56">
      <w:pPr>
        <w:jc w:val="center"/>
        <w:rPr>
          <w:rFonts w:ascii="Times New Roman" w:hAnsi="Times New Roman"/>
          <w:b/>
          <w:bCs/>
        </w:rPr>
      </w:pPr>
    </w:p>
    <w:p w14:paraId="7CEA602B" w14:textId="07B64CDF" w:rsidR="57E80E56" w:rsidRDefault="57E80E56" w:rsidP="57E80E56">
      <w:pPr>
        <w:jc w:val="center"/>
        <w:rPr>
          <w:rFonts w:ascii="Times New Roman" w:hAnsi="Times New Roman"/>
          <w:b/>
          <w:bCs/>
        </w:rPr>
      </w:pPr>
    </w:p>
    <w:p w14:paraId="26A7B2E2" w14:textId="7C3EDA74" w:rsidR="57E80E56" w:rsidRDefault="4B582A98" w:rsidP="5B5E00AB">
      <w:pPr>
        <w:ind w:left="-20" w:right="-20" w:hanging="547"/>
        <w:jc w:val="center"/>
        <w:rPr>
          <w:rFonts w:ascii="Times New Roman" w:hAnsi="Times New Roman"/>
          <w:b/>
          <w:bCs/>
        </w:rPr>
      </w:pPr>
      <w:r w:rsidRPr="5B5E00AB">
        <w:rPr>
          <w:rFonts w:ascii="Times New Roman" w:hAnsi="Times New Roman"/>
          <w:b/>
          <w:bCs/>
        </w:rPr>
        <w:t xml:space="preserve">Alex - </w:t>
      </w:r>
      <w:r w:rsidR="4D0EA278" w:rsidRPr="6B73CECD">
        <w:rPr>
          <w:rFonts w:ascii="Times New Roman" w:hAnsi="Times New Roman"/>
        </w:rPr>
        <w:t>PCB</w:t>
      </w:r>
      <w:r w:rsidR="4D0EA278" w:rsidRPr="7CA131EF">
        <w:rPr>
          <w:rFonts w:ascii="Times New Roman" w:hAnsi="Times New Roman"/>
        </w:rPr>
        <w:t xml:space="preserve"> Design, Testing, Final Report</w:t>
      </w:r>
    </w:p>
    <w:p w14:paraId="4D470FE5" w14:textId="4ADA015D" w:rsidR="57E80E56" w:rsidRDefault="57E80E56" w:rsidP="57E80E56">
      <w:pPr>
        <w:jc w:val="center"/>
        <w:rPr>
          <w:rFonts w:ascii="Times New Roman" w:hAnsi="Times New Roman"/>
          <w:b/>
          <w:bCs/>
        </w:rPr>
      </w:pPr>
    </w:p>
    <w:p w14:paraId="09B6F1E2" w14:textId="5F1529E4" w:rsidR="35EDF619" w:rsidRDefault="35EDF619" w:rsidP="29D01164">
      <w:pPr>
        <w:ind w:left="-20" w:right="-20" w:hanging="547"/>
        <w:jc w:val="center"/>
        <w:rPr>
          <w:rFonts w:ascii="Times New Roman" w:hAnsi="Times New Roman"/>
          <w:b/>
          <w:bCs/>
        </w:rPr>
      </w:pPr>
      <w:r w:rsidRPr="29D01164">
        <w:rPr>
          <w:rFonts w:ascii="Times New Roman" w:hAnsi="Times New Roman"/>
          <w:b/>
          <w:bCs/>
        </w:rPr>
        <w:t>Dylan -</w:t>
      </w:r>
      <w:r w:rsidR="7BF51B83" w:rsidRPr="29D01164">
        <w:rPr>
          <w:rFonts w:ascii="Times New Roman" w:hAnsi="Times New Roman"/>
          <w:b/>
          <w:bCs/>
        </w:rPr>
        <w:t xml:space="preserve"> </w:t>
      </w:r>
      <w:r w:rsidR="00B90DB6" w:rsidRPr="6B73CECD">
        <w:rPr>
          <w:rFonts w:ascii="Times New Roman" w:hAnsi="Times New Roman"/>
        </w:rPr>
        <w:t>PCB</w:t>
      </w:r>
      <w:r w:rsidR="7BF51B83" w:rsidRPr="29D01164">
        <w:rPr>
          <w:rFonts w:ascii="Times New Roman" w:hAnsi="Times New Roman"/>
          <w:szCs w:val="24"/>
        </w:rPr>
        <w:t xml:space="preserve"> Design, Testing, </w:t>
      </w:r>
      <w:r w:rsidR="009F71C9">
        <w:rPr>
          <w:rFonts w:ascii="Times New Roman" w:hAnsi="Times New Roman"/>
          <w:szCs w:val="24"/>
        </w:rPr>
        <w:t>Shroud Creation</w:t>
      </w:r>
      <w:r w:rsidR="7BF51B83" w:rsidRPr="29D01164">
        <w:rPr>
          <w:rFonts w:ascii="Times New Roman" w:hAnsi="Times New Roman"/>
          <w:szCs w:val="24"/>
        </w:rPr>
        <w:t>, Final Report</w:t>
      </w:r>
    </w:p>
    <w:p w14:paraId="4E293211" w14:textId="640D1BF7" w:rsidR="35EDF619" w:rsidRDefault="35EDF619" w:rsidP="45AE9A40">
      <w:pPr>
        <w:jc w:val="center"/>
        <w:rPr>
          <w:rFonts w:ascii="Times New Roman" w:hAnsi="Times New Roman"/>
          <w:b/>
          <w:bCs/>
        </w:rPr>
      </w:pPr>
    </w:p>
    <w:p w14:paraId="6873098D" w14:textId="4E6F546C" w:rsidR="0B37ACAB" w:rsidRDefault="35EDF619" w:rsidP="17229F91">
      <w:pPr>
        <w:ind w:left="-20" w:right="-20" w:hanging="547"/>
        <w:jc w:val="center"/>
        <w:rPr>
          <w:rFonts w:ascii="Times New Roman" w:hAnsi="Times New Roman"/>
          <w:b/>
          <w:bCs/>
        </w:rPr>
      </w:pPr>
      <w:r w:rsidRPr="17229F91">
        <w:rPr>
          <w:rFonts w:ascii="Times New Roman" w:hAnsi="Times New Roman"/>
          <w:b/>
          <w:bCs/>
        </w:rPr>
        <w:t xml:space="preserve">Austin - </w:t>
      </w:r>
      <w:r w:rsidR="113E7ADB" w:rsidRPr="17229F91">
        <w:rPr>
          <w:rFonts w:ascii="Times New Roman" w:hAnsi="Times New Roman"/>
          <w:szCs w:val="24"/>
        </w:rPr>
        <w:t xml:space="preserve">Code Design, </w:t>
      </w:r>
      <w:r w:rsidR="00CF3571">
        <w:rPr>
          <w:rFonts w:ascii="Times New Roman" w:hAnsi="Times New Roman"/>
          <w:szCs w:val="24"/>
        </w:rPr>
        <w:t>Prototype Testing</w:t>
      </w:r>
      <w:r w:rsidR="113E7ADB" w:rsidRPr="17229F91">
        <w:rPr>
          <w:rFonts w:ascii="Times New Roman" w:hAnsi="Times New Roman"/>
          <w:szCs w:val="24"/>
        </w:rPr>
        <w:t>, Final Report</w:t>
      </w:r>
    </w:p>
    <w:p w14:paraId="4A977520" w14:textId="6C765B91" w:rsidR="0B37ACAB" w:rsidRDefault="0B37ACAB" w:rsidP="0B37ACAB">
      <w:pPr>
        <w:jc w:val="center"/>
        <w:rPr>
          <w:rFonts w:ascii="Times New Roman" w:hAnsi="Times New Roman"/>
          <w:b/>
          <w:bCs/>
        </w:rPr>
      </w:pPr>
    </w:p>
    <w:p w14:paraId="004C0FA8" w14:textId="03F91ECC" w:rsidR="35EDF619" w:rsidRDefault="35EDF619" w:rsidP="414EFB21">
      <w:pPr>
        <w:ind w:left="-20" w:right="-20" w:hanging="547"/>
        <w:jc w:val="center"/>
        <w:rPr>
          <w:rFonts w:ascii="Times New Roman" w:hAnsi="Times New Roman"/>
          <w:b/>
          <w:bCs/>
        </w:rPr>
      </w:pPr>
      <w:r w:rsidRPr="7B8794B7">
        <w:rPr>
          <w:rFonts w:ascii="Times New Roman" w:hAnsi="Times New Roman"/>
          <w:b/>
          <w:bCs/>
        </w:rPr>
        <w:t>Joaquin</w:t>
      </w:r>
      <w:r w:rsidRPr="414EFB21">
        <w:rPr>
          <w:rFonts w:ascii="Times New Roman" w:hAnsi="Times New Roman"/>
          <w:b/>
          <w:bCs/>
        </w:rPr>
        <w:t xml:space="preserve"> - </w:t>
      </w:r>
      <w:r w:rsidR="1AB8D8DE" w:rsidRPr="7B8794B7">
        <w:rPr>
          <w:rFonts w:ascii="Times New Roman" w:hAnsi="Times New Roman"/>
        </w:rPr>
        <w:t xml:space="preserve">PCB Design, </w:t>
      </w:r>
      <w:r w:rsidR="00B90DB6" w:rsidRPr="29D01164">
        <w:rPr>
          <w:rFonts w:ascii="Times New Roman" w:hAnsi="Times New Roman"/>
          <w:szCs w:val="24"/>
        </w:rPr>
        <w:t>Code Design</w:t>
      </w:r>
      <w:r w:rsidR="00B90DB6">
        <w:rPr>
          <w:rFonts w:ascii="Times New Roman" w:hAnsi="Times New Roman"/>
          <w:szCs w:val="24"/>
        </w:rPr>
        <w:t>,</w:t>
      </w:r>
      <w:r w:rsidR="1AB8D8DE" w:rsidRPr="7B8794B7">
        <w:rPr>
          <w:rFonts w:ascii="Times New Roman" w:hAnsi="Times New Roman"/>
        </w:rPr>
        <w:t xml:space="preserve"> </w:t>
      </w:r>
      <w:r w:rsidR="00CF3571">
        <w:rPr>
          <w:rFonts w:ascii="Times New Roman" w:hAnsi="Times New Roman"/>
        </w:rPr>
        <w:t>Prototype Testing</w:t>
      </w:r>
      <w:r w:rsidR="1AB8D8DE" w:rsidRPr="7B8794B7">
        <w:rPr>
          <w:rFonts w:ascii="Times New Roman" w:hAnsi="Times New Roman"/>
        </w:rPr>
        <w:t>, Final Report</w:t>
      </w:r>
    </w:p>
    <w:p w14:paraId="14C7F6A7" w14:textId="08FBCE15" w:rsidR="00811698" w:rsidRDefault="008D4E7E" w:rsidP="00811698">
      <w:pPr>
        <w:rPr>
          <w:rFonts w:ascii="Times New Roman" w:hAnsi="Times New Roman"/>
          <w:b/>
          <w:bCs/>
        </w:rPr>
      </w:pPr>
      <w:r w:rsidRPr="00920378">
        <w:rPr>
          <w:rFonts w:ascii="Times New Roman" w:hAnsi="Times New Roman"/>
          <w:b/>
          <w:bCs/>
        </w:rPr>
        <w:br w:type="page"/>
      </w:r>
    </w:p>
    <w:p w14:paraId="428ED80B" w14:textId="38B626CA" w:rsidR="44BBD4BC" w:rsidRDefault="44BBD4BC" w:rsidP="57E80E56">
      <w:pPr>
        <w:jc w:val="center"/>
        <w:rPr>
          <w:rFonts w:ascii="Times New Roman" w:hAnsi="Times New Roman"/>
        </w:rPr>
      </w:pPr>
      <w:r w:rsidRPr="00B52684">
        <w:rPr>
          <w:rFonts w:ascii="Times New Roman" w:hAnsi="Times New Roman"/>
          <w:b/>
        </w:rPr>
        <w:lastRenderedPageBreak/>
        <w:t>Ethical Consideration</w:t>
      </w:r>
    </w:p>
    <w:p w14:paraId="2E10A716" w14:textId="58DB065F" w:rsidR="00A74CA5" w:rsidRDefault="00A74CA5" w:rsidP="00A261D7">
      <w:pPr>
        <w:rPr>
          <w:rFonts w:ascii="Times New Roman" w:hAnsi="Times New Roman"/>
          <w:b/>
          <w:bCs/>
        </w:rPr>
      </w:pPr>
    </w:p>
    <w:p w14:paraId="1CA6E624" w14:textId="1E72E242" w:rsidR="005172E5" w:rsidRPr="0051278A" w:rsidRDefault="0051278A" w:rsidP="04BA8A4F">
      <w:pPr>
        <w:ind w:firstLine="720"/>
        <w:rPr>
          <w:rFonts w:ascii="Times New Roman" w:hAnsi="Times New Roman"/>
        </w:rPr>
      </w:pPr>
      <w:r w:rsidRPr="0051278A">
        <w:rPr>
          <w:rFonts w:ascii="Times New Roman" w:hAnsi="Times New Roman"/>
        </w:rPr>
        <w:t>Although our pro</w:t>
      </w:r>
      <w:r>
        <w:rPr>
          <w:rFonts w:ascii="Times New Roman" w:hAnsi="Times New Roman"/>
        </w:rPr>
        <w:t xml:space="preserve">ject poses no danger or ethical concerns to people, </w:t>
      </w:r>
      <w:r w:rsidR="00C847E9">
        <w:rPr>
          <w:rFonts w:ascii="Times New Roman" w:hAnsi="Times New Roman"/>
        </w:rPr>
        <w:t>we are interacting with a piece of proprietary technology created by a multi-</w:t>
      </w:r>
      <w:r w:rsidR="004E0627">
        <w:rPr>
          <w:rFonts w:ascii="Times New Roman" w:hAnsi="Times New Roman"/>
        </w:rPr>
        <w:t>billion</w:t>
      </w:r>
      <w:r w:rsidR="702978B8" w:rsidRPr="2F957F12">
        <w:rPr>
          <w:rFonts w:ascii="Times New Roman" w:hAnsi="Times New Roman"/>
        </w:rPr>
        <w:t>-</w:t>
      </w:r>
      <w:r w:rsidR="00C847E9">
        <w:rPr>
          <w:rFonts w:ascii="Times New Roman" w:hAnsi="Times New Roman"/>
        </w:rPr>
        <w:t>dollar company.</w:t>
      </w:r>
      <w:r w:rsidR="00EB26AA">
        <w:rPr>
          <w:rFonts w:ascii="Times New Roman" w:hAnsi="Times New Roman"/>
        </w:rPr>
        <w:t xml:space="preserve"> It is very important that we are not </w:t>
      </w:r>
      <w:r w:rsidR="004520CF">
        <w:rPr>
          <w:rFonts w:ascii="Times New Roman" w:hAnsi="Times New Roman"/>
        </w:rPr>
        <w:t xml:space="preserve">infringing on any </w:t>
      </w:r>
      <w:r w:rsidR="00AD4488">
        <w:rPr>
          <w:rFonts w:ascii="Times New Roman" w:hAnsi="Times New Roman"/>
        </w:rPr>
        <w:t>copyright or trademark</w:t>
      </w:r>
      <w:r w:rsidR="00C274CB">
        <w:rPr>
          <w:rFonts w:ascii="Times New Roman" w:hAnsi="Times New Roman"/>
        </w:rPr>
        <w:t xml:space="preserve"> by Nintendo and its subsidiaries. </w:t>
      </w:r>
      <w:r w:rsidR="00BA04D0">
        <w:rPr>
          <w:rFonts w:ascii="Times New Roman" w:hAnsi="Times New Roman"/>
        </w:rPr>
        <w:t xml:space="preserve">This only applies to the code created to interact with the </w:t>
      </w:r>
      <w:r w:rsidR="009371B8">
        <w:rPr>
          <w:rFonts w:ascii="Times New Roman" w:hAnsi="Times New Roman"/>
        </w:rPr>
        <w:t>amiibo</w:t>
      </w:r>
      <w:r w:rsidR="001A1205">
        <w:rPr>
          <w:rFonts w:ascii="Times New Roman" w:hAnsi="Times New Roman"/>
        </w:rPr>
        <w:t xml:space="preserve"> figures</w:t>
      </w:r>
      <w:r w:rsidR="00BA04D0">
        <w:rPr>
          <w:rFonts w:ascii="Times New Roman" w:hAnsi="Times New Roman"/>
        </w:rPr>
        <w:t xml:space="preserve">, which are distributed by Nintendo. </w:t>
      </w:r>
      <w:r w:rsidR="00C57EE1">
        <w:rPr>
          <w:rFonts w:ascii="Times New Roman" w:hAnsi="Times New Roman"/>
        </w:rPr>
        <w:t xml:space="preserve">Most of the </w:t>
      </w:r>
      <w:r w:rsidR="009371B8">
        <w:rPr>
          <w:rFonts w:ascii="Times New Roman" w:hAnsi="Times New Roman"/>
        </w:rPr>
        <w:t>amiibo</w:t>
      </w:r>
      <w:r w:rsidR="00C57EE1">
        <w:rPr>
          <w:rFonts w:ascii="Times New Roman" w:hAnsi="Times New Roman"/>
        </w:rPr>
        <w:t xml:space="preserve"> data is </w:t>
      </w:r>
      <w:r w:rsidR="00C309D0">
        <w:rPr>
          <w:rFonts w:ascii="Times New Roman" w:hAnsi="Times New Roman"/>
        </w:rPr>
        <w:t>not encrypted, including the 2 “pages” (four bytes</w:t>
      </w:r>
      <w:r w:rsidR="00A45256">
        <w:rPr>
          <w:rFonts w:ascii="Times New Roman" w:hAnsi="Times New Roman"/>
        </w:rPr>
        <w:t xml:space="preserve"> each</w:t>
      </w:r>
      <w:r w:rsidR="00C309D0">
        <w:rPr>
          <w:rFonts w:ascii="Times New Roman" w:hAnsi="Times New Roman"/>
        </w:rPr>
        <w:t xml:space="preserve">) of data </w:t>
      </w:r>
      <w:r w:rsidR="006F4AA9">
        <w:rPr>
          <w:rFonts w:ascii="Times New Roman" w:hAnsi="Times New Roman"/>
        </w:rPr>
        <w:t xml:space="preserve">used </w:t>
      </w:r>
      <w:r w:rsidR="0085345B">
        <w:rPr>
          <w:rFonts w:ascii="Times New Roman" w:hAnsi="Times New Roman"/>
        </w:rPr>
        <w:t xml:space="preserve">by our program. </w:t>
      </w:r>
      <w:r w:rsidR="00B969BC">
        <w:rPr>
          <w:rFonts w:ascii="Times New Roman" w:hAnsi="Times New Roman"/>
        </w:rPr>
        <w:t xml:space="preserve">However, pages </w:t>
      </w:r>
      <w:r w:rsidR="00BA13D3">
        <w:rPr>
          <w:rFonts w:ascii="Times New Roman" w:hAnsi="Times New Roman"/>
        </w:rPr>
        <w:t xml:space="preserve">40 to 130 are encrypted by </w:t>
      </w:r>
      <w:r w:rsidR="00552B1B">
        <w:rPr>
          <w:rFonts w:ascii="Times New Roman" w:hAnsi="Times New Roman"/>
        </w:rPr>
        <w:t xml:space="preserve">a private </w:t>
      </w:r>
      <w:r w:rsidR="00751CA1">
        <w:rPr>
          <w:rFonts w:ascii="Times New Roman" w:hAnsi="Times New Roman"/>
        </w:rPr>
        <w:t>d</w:t>
      </w:r>
      <w:r w:rsidR="00552B1B">
        <w:rPr>
          <w:rFonts w:ascii="Times New Roman" w:hAnsi="Times New Roman"/>
        </w:rPr>
        <w:t xml:space="preserve">ata </w:t>
      </w:r>
      <w:r w:rsidR="00751CA1">
        <w:rPr>
          <w:rFonts w:ascii="Times New Roman" w:hAnsi="Times New Roman"/>
        </w:rPr>
        <w:t>k</w:t>
      </w:r>
      <w:r w:rsidR="00552B1B">
        <w:rPr>
          <w:rFonts w:ascii="Times New Roman" w:hAnsi="Times New Roman"/>
        </w:rPr>
        <w:t xml:space="preserve">ey owned by Nintendo and is not released to the public. </w:t>
      </w:r>
      <w:r w:rsidR="00464EAE">
        <w:rPr>
          <w:rFonts w:ascii="Times New Roman" w:hAnsi="Times New Roman"/>
        </w:rPr>
        <w:t xml:space="preserve">Using this key would directly be a violation of </w:t>
      </w:r>
      <w:r w:rsidR="00B316CA">
        <w:rPr>
          <w:rFonts w:ascii="Times New Roman" w:hAnsi="Times New Roman"/>
        </w:rPr>
        <w:t xml:space="preserve">Nintendo’s copyright and </w:t>
      </w:r>
      <w:r w:rsidR="009033D2">
        <w:rPr>
          <w:rFonts w:ascii="Times New Roman" w:hAnsi="Times New Roman"/>
        </w:rPr>
        <w:t xml:space="preserve">could cause legal trouble. </w:t>
      </w:r>
      <w:r w:rsidR="00A8604F">
        <w:rPr>
          <w:rFonts w:ascii="Times New Roman" w:hAnsi="Times New Roman"/>
        </w:rPr>
        <w:t>Thus, we do not</w:t>
      </w:r>
      <w:r w:rsidR="00A219C8">
        <w:rPr>
          <w:rFonts w:ascii="Times New Roman" w:hAnsi="Times New Roman"/>
        </w:rPr>
        <w:t xml:space="preserve"> violate</w:t>
      </w:r>
      <w:r w:rsidR="009033D2">
        <w:rPr>
          <w:rFonts w:ascii="Times New Roman" w:hAnsi="Times New Roman"/>
        </w:rPr>
        <w:t xml:space="preserve"> </w:t>
      </w:r>
      <w:r w:rsidR="009B4255">
        <w:rPr>
          <w:rFonts w:ascii="Times New Roman" w:hAnsi="Times New Roman"/>
        </w:rPr>
        <w:t xml:space="preserve">ethical codes </w:t>
      </w:r>
      <w:r w:rsidR="00A8604F">
        <w:rPr>
          <w:rFonts w:ascii="Times New Roman" w:hAnsi="Times New Roman"/>
        </w:rPr>
        <w:t>as we do not</w:t>
      </w:r>
      <w:r w:rsidR="009033D2">
        <w:rPr>
          <w:rFonts w:ascii="Times New Roman" w:hAnsi="Times New Roman"/>
        </w:rPr>
        <w:t xml:space="preserve"> </w:t>
      </w:r>
      <w:r w:rsidR="004602A6">
        <w:rPr>
          <w:rFonts w:ascii="Times New Roman" w:hAnsi="Times New Roman"/>
        </w:rPr>
        <w:t>use this data key.</w:t>
      </w:r>
      <w:r w:rsidR="002E107E">
        <w:rPr>
          <w:rFonts w:ascii="Times New Roman" w:hAnsi="Times New Roman"/>
        </w:rPr>
        <w:t xml:space="preserve"> </w:t>
      </w:r>
    </w:p>
    <w:p w14:paraId="60807D5C" w14:textId="6FB0BD85" w:rsidR="00DC5625" w:rsidRPr="0051278A" w:rsidRDefault="0047401D" w:rsidP="00DC5625">
      <w:pPr>
        <w:ind w:firstLine="720"/>
        <w:rPr>
          <w:rFonts w:ascii="Times New Roman" w:hAnsi="Times New Roman"/>
        </w:rPr>
      </w:pPr>
      <w:r>
        <w:rPr>
          <w:rFonts w:ascii="Times New Roman" w:hAnsi="Times New Roman"/>
        </w:rPr>
        <w:t xml:space="preserve">We also make use of </w:t>
      </w:r>
      <w:r w:rsidR="00146664">
        <w:rPr>
          <w:rFonts w:ascii="Times New Roman" w:hAnsi="Times New Roman"/>
        </w:rPr>
        <w:t>multiple open</w:t>
      </w:r>
      <w:r w:rsidR="00AE3B9C">
        <w:rPr>
          <w:rFonts w:ascii="Times New Roman" w:hAnsi="Times New Roman"/>
        </w:rPr>
        <w:t>-</w:t>
      </w:r>
      <w:r w:rsidR="00146664">
        <w:rPr>
          <w:rFonts w:ascii="Times New Roman" w:hAnsi="Times New Roman"/>
        </w:rPr>
        <w:t xml:space="preserve">source libraries and programs throughout our project. </w:t>
      </w:r>
      <w:r w:rsidR="00FD3492">
        <w:rPr>
          <w:rFonts w:ascii="Times New Roman" w:hAnsi="Times New Roman"/>
        </w:rPr>
        <w:t xml:space="preserve">Some of these libraries, such as </w:t>
      </w:r>
      <w:r w:rsidR="003A1E94">
        <w:rPr>
          <w:rFonts w:ascii="Times New Roman" w:hAnsi="Times New Roman"/>
        </w:rPr>
        <w:t xml:space="preserve">the </w:t>
      </w:r>
      <w:r w:rsidR="007B6D96">
        <w:rPr>
          <w:rFonts w:ascii="Times New Roman" w:hAnsi="Times New Roman"/>
        </w:rPr>
        <w:t>NFC</w:t>
      </w:r>
      <w:r w:rsidR="00CC2FA5">
        <w:rPr>
          <w:rFonts w:ascii="Times New Roman" w:hAnsi="Times New Roman"/>
        </w:rPr>
        <w:t xml:space="preserve"> library</w:t>
      </w:r>
      <w:r w:rsidR="00555056">
        <w:rPr>
          <w:rFonts w:ascii="Times New Roman" w:hAnsi="Times New Roman"/>
        </w:rPr>
        <w:t>, are completely free to use and redistribute</w:t>
      </w:r>
      <w:r w:rsidR="00E76045">
        <w:rPr>
          <w:rFonts w:ascii="Times New Roman" w:hAnsi="Times New Roman"/>
        </w:rPr>
        <w:t>.</w:t>
      </w:r>
      <w:r w:rsidR="00CC2FA5">
        <w:rPr>
          <w:rFonts w:ascii="Times New Roman" w:hAnsi="Times New Roman"/>
        </w:rPr>
        <w:t xml:space="preserve"> </w:t>
      </w:r>
      <w:r w:rsidR="001923E4">
        <w:rPr>
          <w:rFonts w:ascii="Times New Roman" w:hAnsi="Times New Roman"/>
        </w:rPr>
        <w:t xml:space="preserve">Other libraries, such as </w:t>
      </w:r>
      <w:r w:rsidR="0028776C" w:rsidRPr="0028776C">
        <w:rPr>
          <w:rFonts w:ascii="Times New Roman" w:hAnsi="Times New Roman"/>
        </w:rPr>
        <w:t>Adafruit</w:t>
      </w:r>
      <w:r w:rsidR="0099389C">
        <w:rPr>
          <w:rFonts w:ascii="Times New Roman" w:hAnsi="Times New Roman"/>
        </w:rPr>
        <w:t xml:space="preserve">’s </w:t>
      </w:r>
      <w:proofErr w:type="spellStart"/>
      <w:r w:rsidR="0028776C" w:rsidRPr="0028776C">
        <w:rPr>
          <w:rFonts w:ascii="Times New Roman" w:hAnsi="Times New Roman"/>
        </w:rPr>
        <w:t>NeoPixel</w:t>
      </w:r>
      <w:proofErr w:type="spellEnd"/>
      <w:r w:rsidR="00724693">
        <w:rPr>
          <w:rFonts w:ascii="Times New Roman" w:hAnsi="Times New Roman"/>
        </w:rPr>
        <w:t>, are free to use but cannot be redistributed.</w:t>
      </w:r>
      <w:r w:rsidR="0028776C">
        <w:rPr>
          <w:rFonts w:ascii="Times New Roman" w:hAnsi="Times New Roman"/>
        </w:rPr>
        <w:t xml:space="preserve"> </w:t>
      </w:r>
      <w:r w:rsidR="005D22D6">
        <w:rPr>
          <w:rFonts w:ascii="Times New Roman" w:hAnsi="Times New Roman"/>
        </w:rPr>
        <w:t xml:space="preserve">This means that we would be unable to </w:t>
      </w:r>
      <w:r w:rsidR="00A6707F">
        <w:rPr>
          <w:rFonts w:ascii="Times New Roman" w:hAnsi="Times New Roman"/>
        </w:rPr>
        <w:t xml:space="preserve">distribute our final program without it also being open source. </w:t>
      </w:r>
      <w:r w:rsidR="00477E80">
        <w:rPr>
          <w:rFonts w:ascii="Times New Roman" w:hAnsi="Times New Roman"/>
        </w:rPr>
        <w:t>This is no</w:t>
      </w:r>
      <w:r w:rsidR="00E64B5C">
        <w:rPr>
          <w:rFonts w:ascii="Times New Roman" w:hAnsi="Times New Roman"/>
        </w:rPr>
        <w:t>t an</w:t>
      </w:r>
      <w:r w:rsidR="00477E80">
        <w:rPr>
          <w:rFonts w:ascii="Times New Roman" w:hAnsi="Times New Roman"/>
        </w:rPr>
        <w:t xml:space="preserve"> issue</w:t>
      </w:r>
      <w:r w:rsidR="001077D7">
        <w:rPr>
          <w:rFonts w:ascii="Times New Roman" w:hAnsi="Times New Roman"/>
        </w:rPr>
        <w:t xml:space="preserve"> as we would distribute the program as open source as is</w:t>
      </w:r>
      <w:r w:rsidR="00477E80">
        <w:rPr>
          <w:rFonts w:ascii="Times New Roman" w:hAnsi="Times New Roman"/>
        </w:rPr>
        <w:t>, but it is important to note within our Ethical Consideration.</w:t>
      </w:r>
      <w:r w:rsidR="00134E5B">
        <w:rPr>
          <w:rFonts w:ascii="Times New Roman" w:hAnsi="Times New Roman"/>
        </w:rPr>
        <w:t xml:space="preserve"> </w:t>
      </w:r>
      <w:r w:rsidR="007073DD">
        <w:rPr>
          <w:rFonts w:ascii="Times New Roman" w:hAnsi="Times New Roman"/>
        </w:rPr>
        <w:t xml:space="preserve"> </w:t>
      </w:r>
    </w:p>
    <w:p w14:paraId="13556427" w14:textId="03E5987B" w:rsidR="57E80E56" w:rsidRDefault="008D4E7E">
      <w:pPr>
        <w:rPr>
          <w:rFonts w:ascii="Times New Roman" w:hAnsi="Times New Roman"/>
          <w:b/>
          <w:bCs/>
        </w:rPr>
      </w:pPr>
      <w:r w:rsidRPr="00920378">
        <w:rPr>
          <w:rFonts w:ascii="Times New Roman" w:hAnsi="Times New Roman"/>
          <w:b/>
          <w:bCs/>
        </w:rPr>
        <w:br w:type="page"/>
      </w:r>
    </w:p>
    <w:p w14:paraId="00B70062" w14:textId="3CE635BD" w:rsidR="44BBD4BC" w:rsidRDefault="44BBD4BC" w:rsidP="57E80E56">
      <w:pPr>
        <w:jc w:val="center"/>
        <w:rPr>
          <w:rFonts w:ascii="Times New Roman" w:hAnsi="Times New Roman"/>
        </w:rPr>
      </w:pPr>
      <w:r w:rsidRPr="00C365A1">
        <w:rPr>
          <w:rFonts w:ascii="Times New Roman" w:hAnsi="Times New Roman"/>
          <w:b/>
        </w:rPr>
        <w:lastRenderedPageBreak/>
        <w:t>Safety</w:t>
      </w:r>
    </w:p>
    <w:p w14:paraId="61F661AE" w14:textId="714F9513" w:rsidR="57E80E56" w:rsidRDefault="57E80E56" w:rsidP="57E80E56">
      <w:pPr>
        <w:jc w:val="center"/>
        <w:rPr>
          <w:rFonts w:ascii="Times New Roman" w:hAnsi="Times New Roman"/>
          <w:b/>
          <w:bCs/>
        </w:rPr>
      </w:pPr>
    </w:p>
    <w:p w14:paraId="23B1EC68" w14:textId="50ED0989" w:rsidR="57E80E56" w:rsidRDefault="6F479EFB" w:rsidP="1825A51D">
      <w:pPr>
        <w:ind w:firstLine="720"/>
        <w:rPr>
          <w:rFonts w:ascii="Times New Roman" w:hAnsi="Times New Roman"/>
        </w:rPr>
      </w:pPr>
      <w:r w:rsidRPr="2CC7B365">
        <w:rPr>
          <w:rFonts w:ascii="Times New Roman" w:hAnsi="Times New Roman"/>
        </w:rPr>
        <w:t>When it</w:t>
      </w:r>
      <w:r w:rsidR="00E75E7E">
        <w:rPr>
          <w:rFonts w:ascii="Times New Roman" w:hAnsi="Times New Roman"/>
        </w:rPr>
        <w:t xml:space="preserve"> comes</w:t>
      </w:r>
      <w:r w:rsidRPr="2CC7B365">
        <w:rPr>
          <w:rFonts w:ascii="Times New Roman" w:hAnsi="Times New Roman"/>
        </w:rPr>
        <w:t xml:space="preserve"> to safety in our design, our goal is to provide as little points as possible for an individual to interact </w:t>
      </w:r>
      <w:r w:rsidRPr="1D49C2F8">
        <w:rPr>
          <w:rFonts w:ascii="Times New Roman" w:hAnsi="Times New Roman"/>
        </w:rPr>
        <w:t xml:space="preserve">with the electronics </w:t>
      </w:r>
      <w:r w:rsidRPr="31452498">
        <w:rPr>
          <w:rFonts w:ascii="Times New Roman" w:hAnsi="Times New Roman"/>
        </w:rPr>
        <w:t xml:space="preserve">in our </w:t>
      </w:r>
      <w:r w:rsidRPr="751E7A51">
        <w:rPr>
          <w:rFonts w:ascii="Times New Roman" w:hAnsi="Times New Roman"/>
        </w:rPr>
        <w:t>projec</w:t>
      </w:r>
      <w:r w:rsidR="0286CDC7" w:rsidRPr="751E7A51">
        <w:rPr>
          <w:rFonts w:ascii="Times New Roman" w:hAnsi="Times New Roman"/>
        </w:rPr>
        <w:t xml:space="preserve">t. </w:t>
      </w:r>
      <w:r w:rsidR="0286CDC7" w:rsidRPr="300C9D87">
        <w:rPr>
          <w:rFonts w:ascii="Times New Roman" w:hAnsi="Times New Roman"/>
        </w:rPr>
        <w:t xml:space="preserve">What this looks like is </w:t>
      </w:r>
      <w:r w:rsidR="3A5599E9" w:rsidRPr="61B48E73">
        <w:rPr>
          <w:rFonts w:ascii="Times New Roman" w:hAnsi="Times New Roman"/>
        </w:rPr>
        <w:t xml:space="preserve">designing a shroud </w:t>
      </w:r>
      <w:r w:rsidR="3A5599E9" w:rsidRPr="1D9641CB">
        <w:rPr>
          <w:rFonts w:ascii="Times New Roman" w:hAnsi="Times New Roman"/>
        </w:rPr>
        <w:t xml:space="preserve">for the </w:t>
      </w:r>
      <w:r w:rsidR="3A5599E9" w:rsidRPr="556DA750">
        <w:rPr>
          <w:rFonts w:ascii="Times New Roman" w:hAnsi="Times New Roman"/>
        </w:rPr>
        <w:t xml:space="preserve">electronics that will </w:t>
      </w:r>
      <w:r w:rsidR="3A5599E9" w:rsidRPr="74493C90">
        <w:rPr>
          <w:rFonts w:ascii="Times New Roman" w:hAnsi="Times New Roman"/>
        </w:rPr>
        <w:t xml:space="preserve">allow for the </w:t>
      </w:r>
      <w:r w:rsidR="3A5599E9" w:rsidRPr="0ED2FC5F">
        <w:rPr>
          <w:rFonts w:ascii="Times New Roman" w:hAnsi="Times New Roman"/>
        </w:rPr>
        <w:t xml:space="preserve">antenna to still </w:t>
      </w:r>
      <w:r w:rsidR="3A5599E9" w:rsidRPr="77A781E0">
        <w:rPr>
          <w:rFonts w:ascii="Times New Roman" w:hAnsi="Times New Roman"/>
        </w:rPr>
        <w:t xml:space="preserve">scan </w:t>
      </w:r>
      <w:r w:rsidR="138F0B8D" w:rsidRPr="58CC8418">
        <w:rPr>
          <w:rFonts w:ascii="Times New Roman" w:hAnsi="Times New Roman"/>
        </w:rPr>
        <w:t>the NFC chip that</w:t>
      </w:r>
      <w:r w:rsidR="138F0B8D" w:rsidRPr="578D0C9B">
        <w:rPr>
          <w:rFonts w:ascii="Times New Roman" w:hAnsi="Times New Roman"/>
        </w:rPr>
        <w:t xml:space="preserve"> will be </w:t>
      </w:r>
      <w:r w:rsidR="138F0B8D" w:rsidRPr="6CA0A9B2">
        <w:rPr>
          <w:rFonts w:ascii="Times New Roman" w:hAnsi="Times New Roman"/>
        </w:rPr>
        <w:t xml:space="preserve">placed </w:t>
      </w:r>
      <w:r w:rsidR="138F0B8D" w:rsidRPr="54A1EAAC">
        <w:rPr>
          <w:rFonts w:ascii="Times New Roman" w:hAnsi="Times New Roman"/>
        </w:rPr>
        <w:t>close to</w:t>
      </w:r>
      <w:r w:rsidR="138F0B8D" w:rsidRPr="1736A787">
        <w:rPr>
          <w:rFonts w:ascii="Times New Roman" w:hAnsi="Times New Roman"/>
        </w:rPr>
        <w:t xml:space="preserve"> the antenna. </w:t>
      </w:r>
      <w:r w:rsidR="138F0B8D" w:rsidRPr="067BD04E">
        <w:rPr>
          <w:rFonts w:ascii="Times New Roman" w:hAnsi="Times New Roman"/>
        </w:rPr>
        <w:t xml:space="preserve">This way, we will be </w:t>
      </w:r>
      <w:r w:rsidR="138F0B8D" w:rsidRPr="6C028208">
        <w:rPr>
          <w:rFonts w:ascii="Times New Roman" w:hAnsi="Times New Roman"/>
        </w:rPr>
        <w:t>able</w:t>
      </w:r>
      <w:r w:rsidR="138F0B8D" w:rsidRPr="067BD04E">
        <w:rPr>
          <w:rFonts w:ascii="Times New Roman" w:hAnsi="Times New Roman"/>
        </w:rPr>
        <w:t xml:space="preserve"> to</w:t>
      </w:r>
      <w:r w:rsidR="138F0B8D" w:rsidRPr="7DB0E963">
        <w:rPr>
          <w:rFonts w:ascii="Times New Roman" w:hAnsi="Times New Roman"/>
        </w:rPr>
        <w:t xml:space="preserve"> still maintain the </w:t>
      </w:r>
      <w:r w:rsidR="138F0B8D" w:rsidRPr="5B6C5624">
        <w:rPr>
          <w:rFonts w:ascii="Times New Roman" w:hAnsi="Times New Roman"/>
        </w:rPr>
        <w:t>optimu</w:t>
      </w:r>
      <w:r w:rsidR="6FE921D6" w:rsidRPr="5B6C5624">
        <w:rPr>
          <w:rFonts w:ascii="Times New Roman" w:hAnsi="Times New Roman"/>
        </w:rPr>
        <w:t xml:space="preserve">m </w:t>
      </w:r>
      <w:r w:rsidR="138F0B8D" w:rsidRPr="5B6C5624">
        <w:rPr>
          <w:rFonts w:ascii="Times New Roman" w:hAnsi="Times New Roman"/>
        </w:rPr>
        <w:t>functionality</w:t>
      </w:r>
      <w:r w:rsidR="138F0B8D" w:rsidRPr="317B7066">
        <w:rPr>
          <w:rFonts w:ascii="Times New Roman" w:hAnsi="Times New Roman"/>
        </w:rPr>
        <w:t xml:space="preserve"> of the </w:t>
      </w:r>
      <w:r w:rsidR="138F0B8D" w:rsidRPr="125D74E8">
        <w:rPr>
          <w:rFonts w:ascii="Times New Roman" w:hAnsi="Times New Roman"/>
        </w:rPr>
        <w:t>device while</w:t>
      </w:r>
      <w:r w:rsidR="138F0B8D" w:rsidRPr="15947E32">
        <w:rPr>
          <w:rFonts w:ascii="Times New Roman" w:hAnsi="Times New Roman"/>
        </w:rPr>
        <w:t xml:space="preserve"> </w:t>
      </w:r>
      <w:r w:rsidR="5AB82985" w:rsidRPr="025F17BA">
        <w:rPr>
          <w:rFonts w:ascii="Times New Roman" w:hAnsi="Times New Roman"/>
        </w:rPr>
        <w:t xml:space="preserve">reducing the </w:t>
      </w:r>
      <w:r w:rsidR="5AB82985" w:rsidRPr="076676CB">
        <w:rPr>
          <w:rFonts w:ascii="Times New Roman" w:hAnsi="Times New Roman"/>
        </w:rPr>
        <w:t>amount of risk that the</w:t>
      </w:r>
      <w:r w:rsidR="5AB82985" w:rsidRPr="21CB8B44">
        <w:rPr>
          <w:rFonts w:ascii="Times New Roman" w:hAnsi="Times New Roman"/>
        </w:rPr>
        <w:t xml:space="preserve"> user will </w:t>
      </w:r>
      <w:r w:rsidR="5AB82985" w:rsidRPr="451DA14B">
        <w:rPr>
          <w:rFonts w:ascii="Times New Roman" w:hAnsi="Times New Roman"/>
        </w:rPr>
        <w:t>experience</w:t>
      </w:r>
      <w:r w:rsidR="5AB82985" w:rsidRPr="7A4C4B1F">
        <w:rPr>
          <w:rFonts w:ascii="Times New Roman" w:hAnsi="Times New Roman"/>
        </w:rPr>
        <w:t>.</w:t>
      </w:r>
    </w:p>
    <w:p w14:paraId="645DC869" w14:textId="6310DC03" w:rsidR="5AB82985" w:rsidRDefault="5AB82985" w:rsidP="1825A51D">
      <w:pPr>
        <w:ind w:firstLine="720"/>
        <w:rPr>
          <w:rFonts w:ascii="Times New Roman" w:hAnsi="Times New Roman"/>
        </w:rPr>
      </w:pPr>
      <w:r w:rsidRPr="442A1129">
        <w:rPr>
          <w:rFonts w:ascii="Times New Roman" w:hAnsi="Times New Roman"/>
        </w:rPr>
        <w:t xml:space="preserve">In terms of the antenna </w:t>
      </w:r>
      <w:r w:rsidRPr="1BB05077">
        <w:rPr>
          <w:rFonts w:ascii="Times New Roman" w:hAnsi="Times New Roman"/>
        </w:rPr>
        <w:t>design</w:t>
      </w:r>
      <w:r w:rsidRPr="2A10E40B">
        <w:rPr>
          <w:rFonts w:ascii="Times New Roman" w:hAnsi="Times New Roman"/>
        </w:rPr>
        <w:t>, we will be</w:t>
      </w:r>
      <w:r w:rsidRPr="6EB034EC">
        <w:rPr>
          <w:rFonts w:ascii="Times New Roman" w:hAnsi="Times New Roman"/>
        </w:rPr>
        <w:t xml:space="preserve"> </w:t>
      </w:r>
      <w:r w:rsidR="6DD354F2" w:rsidRPr="20656F39">
        <w:rPr>
          <w:rFonts w:ascii="Times New Roman" w:hAnsi="Times New Roman"/>
        </w:rPr>
        <w:t xml:space="preserve">designing the </w:t>
      </w:r>
      <w:r w:rsidR="6DD354F2" w:rsidRPr="6A859B80">
        <w:rPr>
          <w:rFonts w:ascii="Times New Roman" w:hAnsi="Times New Roman"/>
        </w:rPr>
        <w:t xml:space="preserve">antenna so that it will </w:t>
      </w:r>
      <w:r w:rsidR="6DD354F2" w:rsidRPr="5B73DE08">
        <w:rPr>
          <w:rFonts w:ascii="Times New Roman" w:hAnsi="Times New Roman"/>
        </w:rPr>
        <w:t xml:space="preserve">only operate at a </w:t>
      </w:r>
      <w:r w:rsidR="6DD354F2" w:rsidRPr="72C403DB">
        <w:rPr>
          <w:rFonts w:ascii="Times New Roman" w:hAnsi="Times New Roman"/>
        </w:rPr>
        <w:t xml:space="preserve">specific </w:t>
      </w:r>
      <w:r w:rsidR="6DD354F2" w:rsidRPr="5264002F">
        <w:rPr>
          <w:rFonts w:ascii="Times New Roman" w:hAnsi="Times New Roman"/>
        </w:rPr>
        <w:t xml:space="preserve">frequency </w:t>
      </w:r>
      <w:r w:rsidR="6DD354F2" w:rsidRPr="6B626125">
        <w:rPr>
          <w:rFonts w:ascii="Times New Roman" w:hAnsi="Times New Roman"/>
        </w:rPr>
        <w:t xml:space="preserve">of </w:t>
      </w:r>
      <w:r w:rsidR="6DD354F2" w:rsidRPr="42E8A073">
        <w:rPr>
          <w:rFonts w:ascii="Times New Roman" w:hAnsi="Times New Roman"/>
        </w:rPr>
        <w:t xml:space="preserve">13.56 </w:t>
      </w:r>
      <w:proofErr w:type="spellStart"/>
      <w:r w:rsidR="007D5ABA">
        <w:rPr>
          <w:rFonts w:ascii="Times New Roman" w:hAnsi="Times New Roman"/>
        </w:rPr>
        <w:t>M</w:t>
      </w:r>
      <w:r w:rsidR="6DD354F2" w:rsidRPr="42E8A073">
        <w:rPr>
          <w:rFonts w:ascii="Times New Roman" w:hAnsi="Times New Roman"/>
        </w:rPr>
        <w:t>Hz.</w:t>
      </w:r>
      <w:proofErr w:type="spellEnd"/>
      <w:r w:rsidR="6DD354F2" w:rsidRPr="42E8A073">
        <w:rPr>
          <w:rFonts w:ascii="Times New Roman" w:hAnsi="Times New Roman"/>
        </w:rPr>
        <w:t xml:space="preserve"> </w:t>
      </w:r>
      <w:r w:rsidR="6DD354F2" w:rsidRPr="18C5C600">
        <w:rPr>
          <w:rFonts w:ascii="Times New Roman" w:hAnsi="Times New Roman"/>
        </w:rPr>
        <w:t xml:space="preserve">This will remove </w:t>
      </w:r>
      <w:r w:rsidR="6DD354F2" w:rsidRPr="56E40213">
        <w:rPr>
          <w:rFonts w:ascii="Times New Roman" w:hAnsi="Times New Roman"/>
        </w:rPr>
        <w:t>the ability for</w:t>
      </w:r>
      <w:r w:rsidR="6DD354F2" w:rsidRPr="0F279A8E">
        <w:rPr>
          <w:rFonts w:ascii="Times New Roman" w:hAnsi="Times New Roman"/>
        </w:rPr>
        <w:t xml:space="preserve"> the </w:t>
      </w:r>
      <w:r w:rsidR="6DD354F2" w:rsidRPr="1911AD5B">
        <w:rPr>
          <w:rFonts w:ascii="Times New Roman" w:hAnsi="Times New Roman"/>
        </w:rPr>
        <w:t xml:space="preserve">antenna to scan </w:t>
      </w:r>
      <w:r w:rsidR="6DD354F2" w:rsidRPr="77B72920">
        <w:rPr>
          <w:rFonts w:ascii="Times New Roman" w:hAnsi="Times New Roman"/>
        </w:rPr>
        <w:t xml:space="preserve">other chips that </w:t>
      </w:r>
      <w:r w:rsidR="6DD354F2" w:rsidRPr="215015B6">
        <w:rPr>
          <w:rFonts w:ascii="Times New Roman" w:hAnsi="Times New Roman"/>
        </w:rPr>
        <w:t xml:space="preserve">aren’t operating </w:t>
      </w:r>
      <w:r w:rsidR="6DD354F2" w:rsidRPr="2FB339FB">
        <w:rPr>
          <w:rFonts w:ascii="Times New Roman" w:hAnsi="Times New Roman"/>
        </w:rPr>
        <w:t xml:space="preserve">at </w:t>
      </w:r>
      <w:r w:rsidR="662F1B63" w:rsidRPr="6FBBBE7B">
        <w:rPr>
          <w:rFonts w:ascii="Times New Roman" w:hAnsi="Times New Roman"/>
        </w:rPr>
        <w:t xml:space="preserve">the same </w:t>
      </w:r>
      <w:r w:rsidR="662F1B63" w:rsidRPr="1982D783">
        <w:rPr>
          <w:rFonts w:ascii="Times New Roman" w:hAnsi="Times New Roman"/>
        </w:rPr>
        <w:t>frequency</w:t>
      </w:r>
      <w:r w:rsidR="7071DF92" w:rsidRPr="17744E17">
        <w:rPr>
          <w:rFonts w:ascii="Times New Roman" w:hAnsi="Times New Roman"/>
        </w:rPr>
        <w:t xml:space="preserve"> </w:t>
      </w:r>
      <w:r w:rsidR="7071DF92" w:rsidRPr="4AA0DA91">
        <w:rPr>
          <w:rFonts w:ascii="Times New Roman" w:hAnsi="Times New Roman"/>
        </w:rPr>
        <w:t xml:space="preserve">and </w:t>
      </w:r>
      <w:r w:rsidR="7071DF92" w:rsidRPr="6FC3465F">
        <w:rPr>
          <w:rFonts w:ascii="Times New Roman" w:hAnsi="Times New Roman"/>
        </w:rPr>
        <w:t xml:space="preserve">therefore prevent the </w:t>
      </w:r>
      <w:r w:rsidR="7071DF92" w:rsidRPr="4C2C3969">
        <w:rPr>
          <w:rFonts w:ascii="Times New Roman" w:hAnsi="Times New Roman"/>
        </w:rPr>
        <w:t xml:space="preserve">stealing of </w:t>
      </w:r>
      <w:r w:rsidR="7071DF92" w:rsidRPr="529A4BFD">
        <w:rPr>
          <w:rFonts w:ascii="Times New Roman" w:hAnsi="Times New Roman"/>
        </w:rPr>
        <w:t xml:space="preserve">data that the system </w:t>
      </w:r>
      <w:r w:rsidR="7071DF92" w:rsidRPr="4A3B9808">
        <w:rPr>
          <w:rFonts w:ascii="Times New Roman" w:hAnsi="Times New Roman"/>
        </w:rPr>
        <w:t xml:space="preserve">isn’t designed </w:t>
      </w:r>
      <w:r w:rsidR="7071DF92" w:rsidRPr="60279B09">
        <w:rPr>
          <w:rFonts w:ascii="Times New Roman" w:hAnsi="Times New Roman"/>
        </w:rPr>
        <w:t xml:space="preserve">for. </w:t>
      </w:r>
    </w:p>
    <w:p w14:paraId="6063B95C" w14:textId="34928EE6" w:rsidR="018A7C09" w:rsidRDefault="00E7546F">
      <w:pPr>
        <w:rPr>
          <w:rFonts w:ascii="Times New Roman" w:hAnsi="Times New Roman"/>
          <w:b/>
          <w:bCs/>
        </w:rPr>
      </w:pPr>
      <w:r w:rsidRPr="00920378">
        <w:rPr>
          <w:rFonts w:ascii="Times New Roman" w:hAnsi="Times New Roman"/>
          <w:b/>
          <w:bCs/>
        </w:rPr>
        <w:br w:type="page"/>
      </w:r>
    </w:p>
    <w:p w14:paraId="11E6DF0B" w14:textId="51E96D6C" w:rsidR="65CD1FFA" w:rsidRDefault="65CD1FFA" w:rsidP="018A7C09">
      <w:pPr>
        <w:jc w:val="center"/>
        <w:rPr>
          <w:rFonts w:ascii="Times New Roman" w:hAnsi="Times New Roman"/>
        </w:rPr>
      </w:pPr>
      <w:r w:rsidRPr="000D4FA6">
        <w:rPr>
          <w:rFonts w:ascii="Times New Roman" w:hAnsi="Times New Roman"/>
          <w:b/>
        </w:rPr>
        <w:lastRenderedPageBreak/>
        <w:t>Conclusions</w:t>
      </w:r>
    </w:p>
    <w:p w14:paraId="451E44C7" w14:textId="5D720F6C" w:rsidR="57E80E56" w:rsidRDefault="57E80E56" w:rsidP="57E80E56">
      <w:pPr>
        <w:jc w:val="center"/>
        <w:rPr>
          <w:rFonts w:ascii="Times New Roman" w:hAnsi="Times New Roman"/>
          <w:b/>
          <w:bCs/>
        </w:rPr>
      </w:pPr>
    </w:p>
    <w:p w14:paraId="7BCAA40B" w14:textId="108F2FA8" w:rsidR="7AC0A808" w:rsidRDefault="7AC0A808" w:rsidP="7AC0A808">
      <w:pPr>
        <w:jc w:val="center"/>
        <w:rPr>
          <w:rFonts w:ascii="Times New Roman" w:hAnsi="Times New Roman"/>
          <w:b/>
          <w:bCs/>
        </w:rPr>
      </w:pPr>
    </w:p>
    <w:p w14:paraId="5151A173" w14:textId="3543E206" w:rsidR="002D613B" w:rsidRDefault="002D613B" w:rsidP="007E735A">
      <w:pPr>
        <w:ind w:firstLine="720"/>
        <w:rPr>
          <w:rFonts w:ascii="Times New Roman" w:hAnsi="Times New Roman"/>
        </w:rPr>
      </w:pPr>
      <w:r>
        <w:rPr>
          <w:rFonts w:ascii="Times New Roman" w:hAnsi="Times New Roman"/>
        </w:rPr>
        <w:t xml:space="preserve">This project </w:t>
      </w:r>
      <w:r w:rsidR="00E32301">
        <w:rPr>
          <w:rFonts w:ascii="Times New Roman" w:hAnsi="Times New Roman"/>
        </w:rPr>
        <w:t xml:space="preserve">introduced us to many </w:t>
      </w:r>
      <w:r w:rsidR="006C0ADC">
        <w:rPr>
          <w:rFonts w:ascii="Times New Roman" w:hAnsi="Times New Roman"/>
        </w:rPr>
        <w:t>concepts of antenna design</w:t>
      </w:r>
      <w:r w:rsidR="004622DD">
        <w:rPr>
          <w:rFonts w:ascii="Times New Roman" w:hAnsi="Times New Roman"/>
        </w:rPr>
        <w:t xml:space="preserve">, PCB design, and </w:t>
      </w:r>
      <w:r w:rsidR="00416A5B">
        <w:rPr>
          <w:rFonts w:ascii="Times New Roman" w:hAnsi="Times New Roman"/>
        </w:rPr>
        <w:t xml:space="preserve">3D modeling. We all </w:t>
      </w:r>
      <w:r w:rsidR="00340E99">
        <w:rPr>
          <w:rFonts w:ascii="Times New Roman" w:hAnsi="Times New Roman"/>
        </w:rPr>
        <w:t xml:space="preserve">learned </w:t>
      </w:r>
      <w:r w:rsidR="003A7E58">
        <w:rPr>
          <w:rFonts w:ascii="Times New Roman" w:hAnsi="Times New Roman"/>
        </w:rPr>
        <w:t xml:space="preserve">a lot of new information about these topics that we only touched the surface on in previous college courses. </w:t>
      </w:r>
    </w:p>
    <w:p w14:paraId="2EC2B042" w14:textId="1A7A8742" w:rsidR="007E735A" w:rsidRDefault="007E735A" w:rsidP="000D4FA6">
      <w:pPr>
        <w:rPr>
          <w:rFonts w:ascii="Times New Roman" w:hAnsi="Times New Roman"/>
        </w:rPr>
      </w:pPr>
      <w:r>
        <w:rPr>
          <w:rFonts w:ascii="Times New Roman" w:hAnsi="Times New Roman"/>
        </w:rPr>
        <w:tab/>
        <w:t xml:space="preserve">As far as the antenna design goes, we learned that there are many things that go into designing filters for the data, as well as determining proper dimensions of the antenna to reach the preferred range requirements. In addition to that, we also needed to </w:t>
      </w:r>
      <w:r w:rsidR="00F209CA">
        <w:rPr>
          <w:rFonts w:ascii="Times New Roman" w:hAnsi="Times New Roman"/>
        </w:rPr>
        <w:t xml:space="preserve">learn about how different shapes of the antenna coil would </w:t>
      </w:r>
      <w:r w:rsidR="00B026A4">
        <w:rPr>
          <w:rFonts w:ascii="Times New Roman" w:hAnsi="Times New Roman"/>
        </w:rPr>
        <w:t xml:space="preserve">affect the </w:t>
      </w:r>
      <w:r w:rsidR="0031097D">
        <w:rPr>
          <w:rFonts w:ascii="Times New Roman" w:hAnsi="Times New Roman"/>
        </w:rPr>
        <w:t xml:space="preserve">readability and quality of the data being received. </w:t>
      </w:r>
    </w:p>
    <w:p w14:paraId="0E35D6CF" w14:textId="6DE5D744" w:rsidR="008D2ADA" w:rsidRDefault="008D2ADA" w:rsidP="000D4FA6">
      <w:pPr>
        <w:rPr>
          <w:rFonts w:ascii="Times New Roman" w:hAnsi="Times New Roman"/>
        </w:rPr>
      </w:pPr>
      <w:r>
        <w:rPr>
          <w:rFonts w:ascii="Times New Roman" w:hAnsi="Times New Roman"/>
        </w:rPr>
        <w:tab/>
        <w:t xml:space="preserve">The other major conclusion we were able to make when designing the antenna is that the diameter of the antenna is directly proportional to the field strength of the antenna, as well as the number of turns in the antenna being directly proportional to the field strength of the antenna. </w:t>
      </w:r>
      <w:proofErr w:type="gramStart"/>
      <w:r>
        <w:rPr>
          <w:rFonts w:ascii="Times New Roman" w:hAnsi="Times New Roman"/>
        </w:rPr>
        <w:t>So</w:t>
      </w:r>
      <w:proofErr w:type="gramEnd"/>
      <w:r>
        <w:rPr>
          <w:rFonts w:ascii="Times New Roman" w:hAnsi="Times New Roman"/>
        </w:rPr>
        <w:t xml:space="preserve"> we decided to do multiple turns and a larger diameter antenna so we could have a field strength that would hopefully reach out 2cm from the board. (</w:t>
      </w:r>
      <w:r w:rsidRPr="00AE3B9C">
        <w:rPr>
          <w:rFonts w:ascii="Times New Roman" w:hAnsi="Times New Roman"/>
          <w:i/>
        </w:rPr>
        <w:t>AN11019</w:t>
      </w:r>
      <w:r w:rsidRPr="00920378">
        <w:rPr>
          <w:rFonts w:ascii="Times New Roman" w:hAnsi="Times New Roman"/>
        </w:rPr>
        <w:t>)</w:t>
      </w:r>
    </w:p>
    <w:p w14:paraId="44C197A4" w14:textId="72E11FA0" w:rsidR="0031097D" w:rsidRDefault="00140091" w:rsidP="006E4CBD">
      <w:pPr>
        <w:rPr>
          <w:rFonts w:ascii="Times New Roman" w:hAnsi="Times New Roman"/>
        </w:rPr>
      </w:pPr>
      <w:r>
        <w:rPr>
          <w:rFonts w:ascii="Times New Roman" w:hAnsi="Times New Roman"/>
        </w:rPr>
        <w:tab/>
      </w:r>
      <w:r w:rsidR="008C3466">
        <w:rPr>
          <w:rFonts w:ascii="Times New Roman" w:hAnsi="Times New Roman"/>
        </w:rPr>
        <w:t xml:space="preserve">After having finished the antenna design and implementing it on a PCB, </w:t>
      </w:r>
      <w:r w:rsidR="00DD4AC1">
        <w:rPr>
          <w:rFonts w:ascii="Times New Roman" w:hAnsi="Times New Roman"/>
        </w:rPr>
        <w:t xml:space="preserve">we have learned a lot about the design process </w:t>
      </w:r>
      <w:r w:rsidR="00A2010E">
        <w:rPr>
          <w:rFonts w:ascii="Times New Roman" w:hAnsi="Times New Roman"/>
        </w:rPr>
        <w:t xml:space="preserve">behind these antennas </w:t>
      </w:r>
      <w:r w:rsidR="00DD4AC1">
        <w:rPr>
          <w:rFonts w:ascii="Times New Roman" w:hAnsi="Times New Roman"/>
        </w:rPr>
        <w:t xml:space="preserve">and how to effectively test </w:t>
      </w:r>
      <w:r w:rsidR="00A2010E">
        <w:rPr>
          <w:rFonts w:ascii="Times New Roman" w:hAnsi="Times New Roman"/>
        </w:rPr>
        <w:t xml:space="preserve">your design to make sure it works. Through our experience using RFSIM99 and the built in Smith chart, </w:t>
      </w:r>
      <w:r w:rsidR="004C667F">
        <w:rPr>
          <w:rFonts w:ascii="Times New Roman" w:hAnsi="Times New Roman"/>
        </w:rPr>
        <w:t xml:space="preserve">we learned how effective and important these simulations are </w:t>
      </w:r>
      <w:r w:rsidR="006F5532">
        <w:rPr>
          <w:rFonts w:ascii="Times New Roman" w:hAnsi="Times New Roman"/>
        </w:rPr>
        <w:t>to</w:t>
      </w:r>
      <w:r w:rsidR="004C667F">
        <w:rPr>
          <w:rFonts w:ascii="Times New Roman" w:hAnsi="Times New Roman"/>
        </w:rPr>
        <w:t xml:space="preserve"> create a design that works</w:t>
      </w:r>
      <w:r w:rsidR="00381A66">
        <w:rPr>
          <w:rFonts w:ascii="Times New Roman" w:hAnsi="Times New Roman"/>
        </w:rPr>
        <w:t xml:space="preserve"> as expected</w:t>
      </w:r>
      <w:r w:rsidR="004C667F">
        <w:rPr>
          <w:rFonts w:ascii="Times New Roman" w:hAnsi="Times New Roman"/>
        </w:rPr>
        <w:t xml:space="preserve">. </w:t>
      </w:r>
      <w:r w:rsidR="00AF4E6E">
        <w:rPr>
          <w:rFonts w:ascii="Times New Roman" w:hAnsi="Times New Roman"/>
        </w:rPr>
        <w:t xml:space="preserve">If we would have had even more time and resources to continue the research behind the antenna design featured in our </w:t>
      </w:r>
      <w:r w:rsidR="006F5532">
        <w:rPr>
          <w:rFonts w:ascii="Times New Roman" w:hAnsi="Times New Roman"/>
        </w:rPr>
        <w:t xml:space="preserve">PCB, we are confident that we could have developed a product that worked as </w:t>
      </w:r>
      <w:r w:rsidR="006E4CBD">
        <w:rPr>
          <w:rFonts w:ascii="Times New Roman" w:hAnsi="Times New Roman"/>
        </w:rPr>
        <w:t>expected and</w:t>
      </w:r>
      <w:r w:rsidR="0003110B">
        <w:rPr>
          <w:rFonts w:ascii="Times New Roman" w:hAnsi="Times New Roman"/>
        </w:rPr>
        <w:t xml:space="preserve"> even</w:t>
      </w:r>
      <w:r w:rsidR="006E4CBD">
        <w:rPr>
          <w:rFonts w:ascii="Times New Roman" w:hAnsi="Times New Roman"/>
        </w:rPr>
        <w:t xml:space="preserve"> exceeded our expectations.</w:t>
      </w:r>
    </w:p>
    <w:p w14:paraId="71A28FB8" w14:textId="615289B9" w:rsidR="00DE2FA7" w:rsidRDefault="00A86F09" w:rsidP="00DE2FA7">
      <w:pPr>
        <w:rPr>
          <w:rFonts w:ascii="Times New Roman" w:hAnsi="Times New Roman"/>
        </w:rPr>
      </w:pPr>
      <w:r>
        <w:rPr>
          <w:rFonts w:ascii="Times New Roman" w:hAnsi="Times New Roman"/>
        </w:rPr>
        <w:tab/>
        <w:t xml:space="preserve">The </w:t>
      </w:r>
      <w:r w:rsidR="00766889">
        <w:rPr>
          <w:rFonts w:ascii="Times New Roman" w:hAnsi="Times New Roman"/>
        </w:rPr>
        <w:t xml:space="preserve">actual </w:t>
      </w:r>
      <w:r>
        <w:rPr>
          <w:rFonts w:ascii="Times New Roman" w:hAnsi="Times New Roman"/>
        </w:rPr>
        <w:t xml:space="preserve">design </w:t>
      </w:r>
      <w:r w:rsidR="000B7765">
        <w:rPr>
          <w:rFonts w:ascii="Times New Roman" w:hAnsi="Times New Roman"/>
        </w:rPr>
        <w:t xml:space="preserve">aspect </w:t>
      </w:r>
      <w:r>
        <w:rPr>
          <w:rFonts w:ascii="Times New Roman" w:hAnsi="Times New Roman"/>
        </w:rPr>
        <w:t xml:space="preserve">of the PCB went </w:t>
      </w:r>
      <w:r w:rsidR="00CE259E">
        <w:rPr>
          <w:rFonts w:ascii="Times New Roman" w:hAnsi="Times New Roman"/>
        </w:rPr>
        <w:t>smoothly</w:t>
      </w:r>
      <w:r>
        <w:rPr>
          <w:rFonts w:ascii="Times New Roman" w:hAnsi="Times New Roman"/>
        </w:rPr>
        <w:t xml:space="preserve">. We had prior experience from our curriculum courses and internships that allowed us to feel confident using Altium Designer to create our PCBs. </w:t>
      </w:r>
      <w:r w:rsidR="00766889">
        <w:rPr>
          <w:rFonts w:ascii="Times New Roman" w:hAnsi="Times New Roman"/>
        </w:rPr>
        <w:t>Once we had our design created, the issues arose with the fabrication company</w:t>
      </w:r>
      <w:r w:rsidR="0003110B">
        <w:rPr>
          <w:rFonts w:ascii="Times New Roman" w:hAnsi="Times New Roman"/>
        </w:rPr>
        <w:t>, JL</w:t>
      </w:r>
      <w:r w:rsidR="00D80174">
        <w:rPr>
          <w:rFonts w:ascii="Times New Roman" w:hAnsi="Times New Roman"/>
        </w:rPr>
        <w:t>C</w:t>
      </w:r>
      <w:r w:rsidR="0003110B">
        <w:rPr>
          <w:rFonts w:ascii="Times New Roman" w:hAnsi="Times New Roman"/>
        </w:rPr>
        <w:t>PCB</w:t>
      </w:r>
      <w:r w:rsidR="00766889">
        <w:rPr>
          <w:rFonts w:ascii="Times New Roman" w:hAnsi="Times New Roman"/>
        </w:rPr>
        <w:t xml:space="preserve">. </w:t>
      </w:r>
      <w:r w:rsidR="00573C9F">
        <w:rPr>
          <w:rFonts w:ascii="Times New Roman" w:hAnsi="Times New Roman"/>
        </w:rPr>
        <w:t xml:space="preserve">They did not have the parts </w:t>
      </w:r>
      <w:r w:rsidR="006E4CBD">
        <w:rPr>
          <w:rFonts w:ascii="Times New Roman" w:hAnsi="Times New Roman"/>
        </w:rPr>
        <w:t>that were present within our design</w:t>
      </w:r>
      <w:r w:rsidR="00573C9F">
        <w:rPr>
          <w:rFonts w:ascii="Times New Roman" w:hAnsi="Times New Roman"/>
        </w:rPr>
        <w:t xml:space="preserve">, meaning we had to </w:t>
      </w:r>
      <w:r w:rsidR="000B6607">
        <w:rPr>
          <w:rFonts w:ascii="Times New Roman" w:hAnsi="Times New Roman"/>
        </w:rPr>
        <w:t xml:space="preserve">globally source them </w:t>
      </w:r>
      <w:r w:rsidR="006E4CBD">
        <w:rPr>
          <w:rFonts w:ascii="Times New Roman" w:hAnsi="Times New Roman"/>
        </w:rPr>
        <w:t xml:space="preserve">from other companies around the world. </w:t>
      </w:r>
      <w:r w:rsidR="0003110B">
        <w:rPr>
          <w:rFonts w:ascii="Times New Roman" w:hAnsi="Times New Roman"/>
        </w:rPr>
        <w:t xml:space="preserve">After a back and forth that </w:t>
      </w:r>
      <w:r w:rsidR="00661C3A">
        <w:rPr>
          <w:rFonts w:ascii="Times New Roman" w:hAnsi="Times New Roman"/>
        </w:rPr>
        <w:t>went on for about a month and a half, we were finally able to order our design and get it assembled and sh</w:t>
      </w:r>
      <w:r w:rsidR="001A7681">
        <w:rPr>
          <w:rFonts w:ascii="Times New Roman" w:hAnsi="Times New Roman"/>
        </w:rPr>
        <w:t xml:space="preserve">ipped to Stout. </w:t>
      </w:r>
      <w:r w:rsidR="006E4CBD">
        <w:rPr>
          <w:rFonts w:ascii="Times New Roman" w:hAnsi="Times New Roman"/>
        </w:rPr>
        <w:t xml:space="preserve">This </w:t>
      </w:r>
      <w:r w:rsidR="001A7681">
        <w:rPr>
          <w:rFonts w:ascii="Times New Roman" w:hAnsi="Times New Roman"/>
        </w:rPr>
        <w:t xml:space="preserve">whole ordeal </w:t>
      </w:r>
      <w:r w:rsidR="006E4CBD">
        <w:rPr>
          <w:rFonts w:ascii="Times New Roman" w:hAnsi="Times New Roman"/>
        </w:rPr>
        <w:t>increased production</w:t>
      </w:r>
      <w:r w:rsidR="00FF183A">
        <w:rPr>
          <w:rFonts w:ascii="Times New Roman" w:hAnsi="Times New Roman"/>
        </w:rPr>
        <w:t xml:space="preserve"> time and delayed our project well beyond the </w:t>
      </w:r>
      <w:r w:rsidR="006E4CBD">
        <w:rPr>
          <w:rFonts w:ascii="Times New Roman" w:hAnsi="Times New Roman"/>
        </w:rPr>
        <w:t xml:space="preserve">dates we were originally expecting and reduced the amount of time overall that we had with our boards. </w:t>
      </w:r>
      <w:r w:rsidR="00FF183A">
        <w:rPr>
          <w:rFonts w:ascii="Times New Roman" w:hAnsi="Times New Roman"/>
        </w:rPr>
        <w:t xml:space="preserve">JLCPCB also </w:t>
      </w:r>
      <w:r w:rsidR="00FD2594">
        <w:rPr>
          <w:rFonts w:ascii="Times New Roman" w:hAnsi="Times New Roman"/>
        </w:rPr>
        <w:t>incorrectly placed some of our parts</w:t>
      </w:r>
      <w:r w:rsidR="001A7681">
        <w:rPr>
          <w:rFonts w:ascii="Times New Roman" w:hAnsi="Times New Roman"/>
        </w:rPr>
        <w:t xml:space="preserve"> due to naming convention issues</w:t>
      </w:r>
      <w:r w:rsidR="00FD2594">
        <w:rPr>
          <w:rFonts w:ascii="Times New Roman" w:hAnsi="Times New Roman"/>
        </w:rPr>
        <w:t xml:space="preserve"> which unfortunately make our custom motherboard completely u</w:t>
      </w:r>
      <w:r w:rsidR="00DD3CEA">
        <w:rPr>
          <w:rFonts w:ascii="Times New Roman" w:hAnsi="Times New Roman"/>
        </w:rPr>
        <w:t>nu</w:t>
      </w:r>
      <w:r w:rsidR="00FD2594">
        <w:rPr>
          <w:rFonts w:ascii="Times New Roman" w:hAnsi="Times New Roman"/>
        </w:rPr>
        <w:t xml:space="preserve">sable. </w:t>
      </w:r>
    </w:p>
    <w:p w14:paraId="556DAEB0" w14:textId="4B12C353" w:rsidR="00A736D8" w:rsidRDefault="00A736D8" w:rsidP="000D4FA6">
      <w:pPr>
        <w:rPr>
          <w:rFonts w:ascii="Times New Roman" w:hAnsi="Times New Roman"/>
        </w:rPr>
      </w:pPr>
      <w:r>
        <w:rPr>
          <w:rFonts w:ascii="Times New Roman" w:hAnsi="Times New Roman"/>
        </w:rPr>
        <w:tab/>
        <w:t xml:space="preserve">Lastly, our 3D printed model taught us a lot </w:t>
      </w:r>
      <w:r w:rsidR="002A183B">
        <w:rPr>
          <w:rFonts w:ascii="Times New Roman" w:hAnsi="Times New Roman"/>
        </w:rPr>
        <w:t xml:space="preserve">when it comes to mechanical and physical design engineering. We </w:t>
      </w:r>
      <w:r w:rsidR="00651291">
        <w:rPr>
          <w:rFonts w:ascii="Times New Roman" w:hAnsi="Times New Roman"/>
        </w:rPr>
        <w:t>went through</w:t>
      </w:r>
      <w:r w:rsidR="002A183B">
        <w:rPr>
          <w:rFonts w:ascii="Times New Roman" w:hAnsi="Times New Roman"/>
        </w:rPr>
        <w:t xml:space="preserve"> multiple different iterations to reduce supports, increase structural </w:t>
      </w:r>
      <w:r w:rsidR="00EF323D">
        <w:rPr>
          <w:rFonts w:ascii="Times New Roman" w:hAnsi="Times New Roman"/>
        </w:rPr>
        <w:t>strength, and ensure the whole thing fits together nicely. We had to account for space tolerances</w:t>
      </w:r>
      <w:r w:rsidR="00215F96">
        <w:rPr>
          <w:rFonts w:ascii="Times New Roman" w:hAnsi="Times New Roman"/>
        </w:rPr>
        <w:t xml:space="preserve"> and try to maximize the amount of </w:t>
      </w:r>
      <w:r w:rsidR="00651291">
        <w:rPr>
          <w:rFonts w:ascii="Times New Roman" w:hAnsi="Times New Roman"/>
        </w:rPr>
        <w:t xml:space="preserve">usable space while making the shelf not extremely huge and bulky. </w:t>
      </w:r>
      <w:r w:rsidR="000B20B1">
        <w:rPr>
          <w:rFonts w:ascii="Times New Roman" w:hAnsi="Times New Roman"/>
        </w:rPr>
        <w:t xml:space="preserve">We also had to create walls that could support various loads, </w:t>
      </w:r>
      <w:r w:rsidR="00983C5C">
        <w:rPr>
          <w:rFonts w:ascii="Times New Roman" w:hAnsi="Times New Roman"/>
        </w:rPr>
        <w:t>walls that could allow light passthrough, and baseplates that would be thin enough to allow data transfer with our NFC antennas and chips.</w:t>
      </w:r>
    </w:p>
    <w:p w14:paraId="7D775B9B" w14:textId="71A0D170" w:rsidR="009C2E16" w:rsidRDefault="009C2E16" w:rsidP="000D4FA6">
      <w:pPr>
        <w:rPr>
          <w:rFonts w:ascii="Times New Roman" w:hAnsi="Times New Roman"/>
        </w:rPr>
      </w:pPr>
      <w:r>
        <w:rPr>
          <w:rFonts w:ascii="Times New Roman" w:hAnsi="Times New Roman"/>
        </w:rPr>
        <w:tab/>
      </w:r>
    </w:p>
    <w:p w14:paraId="1E687669" w14:textId="5F45E4CE" w:rsidR="429595DB" w:rsidRDefault="00E7546F">
      <w:pPr>
        <w:rPr>
          <w:rFonts w:ascii="Times New Roman" w:hAnsi="Times New Roman"/>
          <w:b/>
          <w:bCs/>
        </w:rPr>
      </w:pPr>
      <w:r w:rsidRPr="00920378">
        <w:rPr>
          <w:rFonts w:ascii="Times New Roman" w:hAnsi="Times New Roman"/>
          <w:b/>
          <w:bCs/>
        </w:rPr>
        <w:br w:type="page"/>
      </w:r>
    </w:p>
    <w:p w14:paraId="64DB0E02" w14:textId="33BF8C97" w:rsidR="65CD1FFA" w:rsidRDefault="65CD1FFA" w:rsidP="1EBAFE4F">
      <w:pPr>
        <w:jc w:val="center"/>
        <w:rPr>
          <w:rFonts w:ascii="Times New Roman" w:hAnsi="Times New Roman"/>
        </w:rPr>
      </w:pPr>
      <w:r w:rsidRPr="00F23993">
        <w:rPr>
          <w:rFonts w:ascii="Times New Roman" w:hAnsi="Times New Roman"/>
          <w:b/>
        </w:rPr>
        <w:lastRenderedPageBreak/>
        <w:t>Acknowledgments</w:t>
      </w:r>
    </w:p>
    <w:p w14:paraId="17CB1954" w14:textId="17CC0543" w:rsidR="0BAE34A3" w:rsidRDefault="0BAE34A3" w:rsidP="0BAE34A3">
      <w:pPr>
        <w:jc w:val="center"/>
        <w:rPr>
          <w:rFonts w:ascii="Times New Roman" w:hAnsi="Times New Roman"/>
          <w:b/>
          <w:bCs/>
        </w:rPr>
      </w:pPr>
    </w:p>
    <w:p w14:paraId="51AB7FD8" w14:textId="4CADC954" w:rsidR="22963FC4" w:rsidRDefault="2CA2D84A" w:rsidP="0BAE34A3">
      <w:pPr>
        <w:jc w:val="center"/>
        <w:rPr>
          <w:rFonts w:ascii="Times New Roman" w:hAnsi="Times New Roman"/>
        </w:rPr>
      </w:pPr>
      <w:r w:rsidRPr="4555EFEF">
        <w:rPr>
          <w:rFonts w:ascii="Times New Roman" w:hAnsi="Times New Roman"/>
        </w:rPr>
        <w:t xml:space="preserve">Professor </w:t>
      </w:r>
      <w:r w:rsidRPr="784AA1B8">
        <w:rPr>
          <w:rFonts w:ascii="Times New Roman" w:hAnsi="Times New Roman"/>
        </w:rPr>
        <w:t xml:space="preserve">Liu Cheng </w:t>
      </w:r>
      <w:r w:rsidRPr="60DA304B">
        <w:rPr>
          <w:rFonts w:ascii="Times New Roman" w:hAnsi="Times New Roman"/>
        </w:rPr>
        <w:t xml:space="preserve">– PCB </w:t>
      </w:r>
      <w:r w:rsidRPr="602B9718">
        <w:rPr>
          <w:rFonts w:ascii="Times New Roman" w:hAnsi="Times New Roman"/>
        </w:rPr>
        <w:t>Design Advice</w:t>
      </w:r>
    </w:p>
    <w:p w14:paraId="6D4E84B2" w14:textId="358F504D" w:rsidR="2CA2D84A" w:rsidRDefault="2CA2D84A" w:rsidP="602B9718">
      <w:pPr>
        <w:jc w:val="center"/>
        <w:rPr>
          <w:rFonts w:ascii="Times New Roman" w:hAnsi="Times New Roman"/>
        </w:rPr>
      </w:pPr>
      <w:r w:rsidRPr="1AF50EF9">
        <w:rPr>
          <w:rFonts w:ascii="Times New Roman" w:hAnsi="Times New Roman"/>
        </w:rPr>
        <w:t xml:space="preserve">Professor </w:t>
      </w:r>
      <w:r w:rsidRPr="27AC88CC">
        <w:rPr>
          <w:rFonts w:ascii="Times New Roman" w:hAnsi="Times New Roman"/>
        </w:rPr>
        <w:t>Ahmet Turkman</w:t>
      </w:r>
      <w:r w:rsidRPr="77AC7A0E">
        <w:rPr>
          <w:rFonts w:ascii="Times New Roman" w:hAnsi="Times New Roman"/>
        </w:rPr>
        <w:t xml:space="preserve"> </w:t>
      </w:r>
      <w:r w:rsidRPr="6FDEA463">
        <w:rPr>
          <w:rFonts w:ascii="Times New Roman" w:hAnsi="Times New Roman"/>
        </w:rPr>
        <w:t xml:space="preserve">– Project </w:t>
      </w:r>
      <w:r w:rsidRPr="2C513605">
        <w:rPr>
          <w:rFonts w:ascii="Times New Roman" w:hAnsi="Times New Roman"/>
        </w:rPr>
        <w:t xml:space="preserve">Design </w:t>
      </w:r>
      <w:r w:rsidRPr="2A173DFA">
        <w:rPr>
          <w:rFonts w:ascii="Times New Roman" w:hAnsi="Times New Roman"/>
        </w:rPr>
        <w:t>Advice</w:t>
      </w:r>
    </w:p>
    <w:p w14:paraId="36AB3ADD" w14:textId="0411AE85" w:rsidR="2A173DFA" w:rsidRDefault="016CC006" w:rsidP="2A173DFA">
      <w:pPr>
        <w:jc w:val="center"/>
        <w:rPr>
          <w:rFonts w:ascii="Times New Roman" w:hAnsi="Times New Roman"/>
        </w:rPr>
      </w:pPr>
      <w:r w:rsidRPr="53AA6913">
        <w:rPr>
          <w:rFonts w:ascii="Times New Roman" w:hAnsi="Times New Roman"/>
        </w:rPr>
        <w:t xml:space="preserve">James Kopp – Antenna Design </w:t>
      </w:r>
      <w:r w:rsidRPr="3C39F7A6">
        <w:rPr>
          <w:rFonts w:ascii="Times New Roman" w:hAnsi="Times New Roman"/>
        </w:rPr>
        <w:t>Advice</w:t>
      </w:r>
    </w:p>
    <w:p w14:paraId="186EF28C" w14:textId="3B0EE0CB" w:rsidR="3C39F7A6" w:rsidRDefault="016CC006" w:rsidP="3C39F7A6">
      <w:pPr>
        <w:jc w:val="center"/>
        <w:rPr>
          <w:rFonts w:ascii="Times New Roman" w:hAnsi="Times New Roman"/>
        </w:rPr>
      </w:pPr>
      <w:r w:rsidRPr="24C98639">
        <w:rPr>
          <w:rFonts w:ascii="Times New Roman" w:hAnsi="Times New Roman"/>
        </w:rPr>
        <w:t xml:space="preserve">NXP – Antenna </w:t>
      </w:r>
      <w:r w:rsidRPr="7608EEF8">
        <w:rPr>
          <w:rFonts w:ascii="Times New Roman" w:hAnsi="Times New Roman"/>
        </w:rPr>
        <w:t xml:space="preserve">Design </w:t>
      </w:r>
      <w:r w:rsidRPr="1FA1DB8E">
        <w:rPr>
          <w:rFonts w:ascii="Times New Roman" w:hAnsi="Times New Roman"/>
        </w:rPr>
        <w:t>Procedures</w:t>
      </w:r>
      <w:r w:rsidRPr="459CAD46">
        <w:rPr>
          <w:rFonts w:ascii="Times New Roman" w:hAnsi="Times New Roman"/>
        </w:rPr>
        <w:t xml:space="preserve"> </w:t>
      </w:r>
      <w:r w:rsidRPr="7ACB571A">
        <w:rPr>
          <w:rFonts w:ascii="Times New Roman" w:hAnsi="Times New Roman"/>
        </w:rPr>
        <w:t xml:space="preserve">and </w:t>
      </w:r>
      <w:r w:rsidRPr="0858A627">
        <w:rPr>
          <w:rFonts w:ascii="Times New Roman" w:hAnsi="Times New Roman"/>
        </w:rPr>
        <w:t>Calculations</w:t>
      </w:r>
    </w:p>
    <w:p w14:paraId="030A920C" w14:textId="2409BDF8" w:rsidR="008259C0" w:rsidRDefault="008259C0" w:rsidP="008259C0">
      <w:pPr>
        <w:jc w:val="center"/>
        <w:rPr>
          <w:rFonts w:ascii="Times New Roman" w:hAnsi="Times New Roman"/>
        </w:rPr>
      </w:pPr>
      <w:r w:rsidRPr="008259C0">
        <w:rPr>
          <w:rFonts w:ascii="Times New Roman" w:hAnsi="Times New Roman"/>
        </w:rPr>
        <w:t>Kevin Brewster</w:t>
      </w:r>
      <w:r w:rsidR="00051280">
        <w:rPr>
          <w:rFonts w:ascii="Times New Roman" w:hAnsi="Times New Roman"/>
        </w:rPr>
        <w:t xml:space="preserve"> </w:t>
      </w:r>
      <w:r w:rsidR="008D3BD2">
        <w:rPr>
          <w:rFonts w:ascii="Times New Roman" w:hAnsi="Times New Roman"/>
        </w:rPr>
        <w:t>–</w:t>
      </w:r>
      <w:r w:rsidR="00051280">
        <w:rPr>
          <w:rFonts w:ascii="Times New Roman" w:hAnsi="Times New Roman"/>
        </w:rPr>
        <w:t xml:space="preserve"> </w:t>
      </w:r>
      <w:r w:rsidR="009371B8">
        <w:rPr>
          <w:rFonts w:ascii="Times New Roman" w:hAnsi="Times New Roman"/>
        </w:rPr>
        <w:t>amiibo</w:t>
      </w:r>
      <w:r w:rsidR="008D3BD2">
        <w:rPr>
          <w:rFonts w:ascii="Times New Roman" w:hAnsi="Times New Roman"/>
        </w:rPr>
        <w:t xml:space="preserve"> Reverse Engineering Documentation</w:t>
      </w:r>
    </w:p>
    <w:p w14:paraId="7EBFB9BE" w14:textId="7BF64CE1" w:rsidR="301F9EC6" w:rsidRDefault="00E7546F">
      <w:pPr>
        <w:rPr>
          <w:rFonts w:ascii="Times New Roman" w:hAnsi="Times New Roman"/>
          <w:b/>
          <w:bCs/>
        </w:rPr>
      </w:pPr>
      <w:r w:rsidRPr="00920378">
        <w:rPr>
          <w:rFonts w:ascii="Times New Roman" w:hAnsi="Times New Roman"/>
          <w:b/>
          <w:bCs/>
        </w:rPr>
        <w:br w:type="page"/>
      </w:r>
    </w:p>
    <w:p w14:paraId="7307C9E3" w14:textId="2877C0BF" w:rsidR="65CD1FFA" w:rsidRDefault="65CD1FFA" w:rsidP="1EBAFE4F">
      <w:pPr>
        <w:jc w:val="center"/>
        <w:rPr>
          <w:rFonts w:ascii="Times New Roman" w:hAnsi="Times New Roman"/>
        </w:rPr>
      </w:pPr>
      <w:r w:rsidRPr="00F23993">
        <w:rPr>
          <w:rFonts w:ascii="Times New Roman" w:hAnsi="Times New Roman"/>
          <w:b/>
        </w:rPr>
        <w:lastRenderedPageBreak/>
        <w:t>References</w:t>
      </w:r>
    </w:p>
    <w:p w14:paraId="03E91114" w14:textId="1D35A26F" w:rsidR="16A987E3" w:rsidRDefault="16A987E3" w:rsidP="16A987E3">
      <w:pPr>
        <w:jc w:val="center"/>
        <w:rPr>
          <w:rFonts w:ascii="Times New Roman" w:hAnsi="Times New Roman"/>
          <w:b/>
          <w:bCs/>
        </w:rPr>
      </w:pPr>
    </w:p>
    <w:p w14:paraId="0FC80BE1" w14:textId="2451BD42" w:rsidR="1EBAFE4F" w:rsidRDefault="6975B13B" w:rsidP="301F9EC6">
      <w:pPr>
        <w:ind w:left="-20" w:right="-20" w:hanging="567"/>
        <w:jc w:val="center"/>
        <w:rPr>
          <w:rFonts w:ascii="Times New Roman" w:hAnsi="Times New Roman"/>
        </w:rPr>
      </w:pPr>
      <w:r w:rsidRPr="17F1518D">
        <w:rPr>
          <w:rFonts w:ascii="Times New Roman" w:hAnsi="Times New Roman"/>
        </w:rPr>
        <w:t>NXP</w:t>
      </w:r>
      <w:r w:rsidR="008CB2EE" w:rsidRPr="0517AC81">
        <w:rPr>
          <w:rFonts w:ascii="Times New Roman" w:hAnsi="Times New Roman"/>
        </w:rPr>
        <w:t>.</w:t>
      </w:r>
      <w:r w:rsidR="008CB2EE" w:rsidRPr="441B0066">
        <w:rPr>
          <w:rFonts w:ascii="Times New Roman" w:hAnsi="Times New Roman"/>
        </w:rPr>
        <w:t xml:space="preserve"> “Training - </w:t>
      </w:r>
      <w:proofErr w:type="spellStart"/>
      <w:r w:rsidR="008CB2EE" w:rsidRPr="441B0066">
        <w:rPr>
          <w:rFonts w:ascii="Times New Roman" w:hAnsi="Times New Roman"/>
        </w:rPr>
        <w:t>Mobileknowledge</w:t>
      </w:r>
      <w:proofErr w:type="spellEnd"/>
      <w:r w:rsidR="008CB2EE" w:rsidRPr="441B0066">
        <w:rPr>
          <w:rFonts w:ascii="Times New Roman" w:hAnsi="Times New Roman"/>
        </w:rPr>
        <w:t xml:space="preserve">.” </w:t>
      </w:r>
      <w:r w:rsidR="008CB2EE" w:rsidRPr="441B0066">
        <w:rPr>
          <w:rFonts w:ascii="Times New Roman" w:hAnsi="Times New Roman"/>
          <w:i/>
        </w:rPr>
        <w:t>NFC Reader Design: How to Build Your Own Reader</w:t>
      </w:r>
      <w:r w:rsidR="008CB2EE" w:rsidRPr="441B0066">
        <w:rPr>
          <w:rFonts w:ascii="Times New Roman" w:hAnsi="Times New Roman"/>
        </w:rPr>
        <w:t xml:space="preserve">, Feb. 2015, </w:t>
      </w:r>
      <w:hyperlink r:id="rId47">
        <w:r w:rsidR="008CB2EE" w:rsidRPr="441B0066">
          <w:rPr>
            <w:rStyle w:val="Hyperlink"/>
            <w:rFonts w:ascii="Times New Roman" w:hAnsi="Times New Roman"/>
          </w:rPr>
          <w:t>www.themobileknowledge.com/wp-content/uploads/2017/05/NFC-Reader-Design-How-to-build-your-own-reader.pdf</w:t>
        </w:r>
      </w:hyperlink>
      <w:r w:rsidR="008CB2EE" w:rsidRPr="441B0066">
        <w:rPr>
          <w:rFonts w:ascii="Times New Roman" w:hAnsi="Times New Roman"/>
        </w:rPr>
        <w:t>.</w:t>
      </w:r>
    </w:p>
    <w:p w14:paraId="50BA10BC" w14:textId="77777777" w:rsidR="000D3E35" w:rsidRDefault="000D3E35" w:rsidP="301F9EC6">
      <w:pPr>
        <w:ind w:left="-20" w:right="-20" w:hanging="567"/>
        <w:jc w:val="center"/>
        <w:rPr>
          <w:rFonts w:ascii="Times New Roman" w:hAnsi="Times New Roman"/>
        </w:rPr>
      </w:pPr>
    </w:p>
    <w:p w14:paraId="731801E2" w14:textId="3C71A2E4" w:rsidR="441B0066" w:rsidRDefault="441B0066" w:rsidP="441B0066">
      <w:pPr>
        <w:ind w:left="-20" w:right="-20" w:hanging="567"/>
        <w:jc w:val="center"/>
        <w:rPr>
          <w:rFonts w:ascii="Times New Roman" w:hAnsi="Times New Roman"/>
        </w:rPr>
      </w:pPr>
    </w:p>
    <w:p w14:paraId="05860495" w14:textId="6A3E0079" w:rsidR="7D495F35" w:rsidRPr="00920378" w:rsidRDefault="7D495F35" w:rsidP="16A987E3">
      <w:pPr>
        <w:ind w:left="-20" w:right="-20" w:hanging="567"/>
        <w:jc w:val="center"/>
        <w:rPr>
          <w:rFonts w:ascii="Times New Roman" w:hAnsi="Times New Roman"/>
        </w:rPr>
      </w:pPr>
      <w:r w:rsidRPr="16A987E3">
        <w:rPr>
          <w:rFonts w:ascii="Times New Roman" w:hAnsi="Times New Roman"/>
          <w:szCs w:val="24"/>
        </w:rPr>
        <w:t xml:space="preserve">NXP. “NFC Reader Design 2 - Antenna Design Considerations.” </w:t>
      </w:r>
      <w:r w:rsidRPr="16A987E3">
        <w:rPr>
          <w:rFonts w:ascii="Times New Roman" w:hAnsi="Times New Roman"/>
          <w:i/>
          <w:iCs/>
          <w:szCs w:val="24"/>
        </w:rPr>
        <w:t>NFC Reader Design 2 - Antenna Design Considerations | NXP Semiconductors</w:t>
      </w:r>
      <w:r w:rsidRPr="16A987E3">
        <w:rPr>
          <w:rFonts w:ascii="Times New Roman" w:hAnsi="Times New Roman"/>
          <w:szCs w:val="24"/>
        </w:rPr>
        <w:t xml:space="preserve">, 13 Oct. 2016, </w:t>
      </w:r>
      <w:hyperlink>
        <w:r w:rsidRPr="16A987E3">
          <w:rPr>
            <w:rStyle w:val="Hyperlink"/>
            <w:rFonts w:ascii="Times New Roman" w:hAnsi="Times New Roman"/>
            <w:szCs w:val="24"/>
          </w:rPr>
          <w:t>www.nxp.com/video/nfc-reader-design-2-antenna-design-considerations:DESIGN-NFC-APPLICATIONS</w:t>
        </w:r>
      </w:hyperlink>
      <w:r w:rsidRPr="16A987E3">
        <w:rPr>
          <w:rFonts w:ascii="Times New Roman" w:hAnsi="Times New Roman"/>
          <w:szCs w:val="24"/>
        </w:rPr>
        <w:t>.</w:t>
      </w:r>
    </w:p>
    <w:p w14:paraId="778DC393" w14:textId="35FBFCC4" w:rsidR="16A987E3" w:rsidRDefault="16A987E3" w:rsidP="16A987E3">
      <w:pPr>
        <w:ind w:left="-20" w:right="-20" w:hanging="567"/>
        <w:jc w:val="center"/>
        <w:rPr>
          <w:rFonts w:ascii="Times New Roman" w:hAnsi="Times New Roman"/>
        </w:rPr>
      </w:pPr>
    </w:p>
    <w:p w14:paraId="1AE37134" w14:textId="51165FB4" w:rsidR="00DE3975" w:rsidRDefault="00DE3975" w:rsidP="00DE3975">
      <w:pPr>
        <w:pStyle w:val="NormalWeb"/>
        <w:ind w:left="567" w:hanging="567"/>
      </w:pPr>
      <w:r>
        <w:t>Affendi1, N. A. M., and M. Amirruddin1. “</w:t>
      </w:r>
      <w:proofErr w:type="spellStart"/>
      <w:r>
        <w:t>IOPscience</w:t>
      </w:r>
      <w:proofErr w:type="spellEnd"/>
      <w:r>
        <w:t xml:space="preserve">.” </w:t>
      </w:r>
      <w:r>
        <w:rPr>
          <w:i/>
          <w:iCs/>
        </w:rPr>
        <w:t>Journal of Physics: Conference Series</w:t>
      </w:r>
      <w:r>
        <w:t xml:space="preserve">, IOP Publishing, 1 May 2021, </w:t>
      </w:r>
      <w:hyperlink r:id="rId48" w:anchor=":~:text=The%20higher%20the%20gain%2C%20the,3.514%20dB%20at%20900" w:history="1">
        <w:r w:rsidR="00EE7F1F">
          <w:rPr>
            <w:rStyle w:val="Hyperlink"/>
          </w:rPr>
          <w:t>https://iopscience.iop.org/article/10.1088/1742-6596/1878/1/012024/pdf</w:t>
        </w:r>
      </w:hyperlink>
    </w:p>
    <w:p w14:paraId="16B21858" w14:textId="77777777" w:rsidR="000D3E35" w:rsidRDefault="000D3E35" w:rsidP="00DE3975">
      <w:pPr>
        <w:pStyle w:val="NormalWeb"/>
        <w:ind w:left="567" w:hanging="567"/>
      </w:pPr>
    </w:p>
    <w:p w14:paraId="7B40F636" w14:textId="2AB955F6" w:rsidR="000C2E31" w:rsidRDefault="000C2E31" w:rsidP="000C2E31">
      <w:pPr>
        <w:pStyle w:val="NormalWeb"/>
        <w:ind w:left="567" w:hanging="567"/>
      </w:pPr>
      <w:r>
        <w:rPr>
          <w:i/>
          <w:iCs/>
        </w:rPr>
        <w:t>NTAG213/215/216 NFC Forum Type 2 TAG Compliant IC with 144/504/888 ...</w:t>
      </w:r>
      <w:r>
        <w:t xml:space="preserve">, June 2015, </w:t>
      </w:r>
      <w:hyperlink r:id="rId49" w:history="1">
        <w:r w:rsidR="000D3E35" w:rsidRPr="004C2AEC">
          <w:rPr>
            <w:rStyle w:val="Hyperlink"/>
          </w:rPr>
          <w:t>www.nxp.com/docs/en/data-sheet/NTAG213_215_216.pdf</w:t>
        </w:r>
      </w:hyperlink>
    </w:p>
    <w:p w14:paraId="4E0EC673" w14:textId="77777777" w:rsidR="000D3E35" w:rsidRDefault="000D3E35" w:rsidP="000C2E31">
      <w:pPr>
        <w:pStyle w:val="NormalWeb"/>
        <w:ind w:left="567" w:hanging="567"/>
      </w:pPr>
    </w:p>
    <w:p w14:paraId="10E1169F" w14:textId="52EE73BB" w:rsidR="008A571F" w:rsidRDefault="008A571F" w:rsidP="008A571F">
      <w:pPr>
        <w:pStyle w:val="NormalWeb"/>
        <w:ind w:left="567" w:hanging="567"/>
      </w:pPr>
      <w:r>
        <w:t xml:space="preserve">Phillips Semiconductors. “13.56 MHz RFID Proximity </w:t>
      </w:r>
      <w:proofErr w:type="gramStart"/>
      <w:r>
        <w:t>Antennas .</w:t>
      </w:r>
      <w:proofErr w:type="gramEnd"/>
      <w:r>
        <w:t xml:space="preserve">” </w:t>
      </w:r>
      <w:r>
        <w:rPr>
          <w:i/>
          <w:iCs/>
        </w:rPr>
        <w:t>BAS</w:t>
      </w:r>
      <w:r>
        <w:t>, 8 Nov. 2002, nic.vajn.icu/PDF/nfc/Mifare/Mifare_13.56_MHz_RFID_Proximity_Antennas.pdf</w:t>
      </w:r>
    </w:p>
    <w:p w14:paraId="1CEA418A" w14:textId="77777777" w:rsidR="000D3E35" w:rsidRDefault="000D3E35" w:rsidP="008A571F">
      <w:pPr>
        <w:pStyle w:val="NormalWeb"/>
        <w:ind w:left="567" w:hanging="567"/>
      </w:pPr>
    </w:p>
    <w:p w14:paraId="37E50345" w14:textId="11C9BF86" w:rsidR="00ED79CB" w:rsidRDefault="00ED79CB" w:rsidP="00ED79CB">
      <w:pPr>
        <w:pStyle w:val="NormalWeb"/>
        <w:ind w:left="567" w:hanging="567"/>
      </w:pPr>
      <w:r>
        <w:t xml:space="preserve">Merz, Christian. “Impedance Matching for NFC Applications.” </w:t>
      </w:r>
      <w:r>
        <w:rPr>
          <w:i/>
          <w:iCs/>
        </w:rPr>
        <w:t>EE Times Europe</w:t>
      </w:r>
      <w:r>
        <w:t xml:space="preserve">, 7 Jan. 2022, </w:t>
      </w:r>
      <w:hyperlink r:id="rId50" w:history="1">
        <w:r w:rsidR="000D3E35" w:rsidRPr="004C2AEC">
          <w:rPr>
            <w:rStyle w:val="Hyperlink"/>
          </w:rPr>
          <w:t>www.eetimes.eu/impedance-matching-for-nfc-applications/</w:t>
        </w:r>
      </w:hyperlink>
      <w:r>
        <w:t xml:space="preserve"> </w:t>
      </w:r>
    </w:p>
    <w:p w14:paraId="1CB2145F" w14:textId="77777777" w:rsidR="000D3E35" w:rsidRDefault="000D3E35" w:rsidP="00ED79CB">
      <w:pPr>
        <w:pStyle w:val="NormalWeb"/>
        <w:ind w:left="567" w:hanging="567"/>
      </w:pPr>
    </w:p>
    <w:p w14:paraId="06A882BC" w14:textId="6D744072" w:rsidR="00F36B27" w:rsidRDefault="008D5961" w:rsidP="000D3E35">
      <w:pPr>
        <w:pStyle w:val="NormalWeb"/>
        <w:ind w:left="567" w:hanging="567"/>
      </w:pPr>
      <w:proofErr w:type="spellStart"/>
      <w:r>
        <w:t>easyELAB</w:t>
      </w:r>
      <w:proofErr w:type="spellEnd"/>
      <w:r>
        <w:t xml:space="preserve">. “How RFID Works? And How to Design RFID Chips?” </w:t>
      </w:r>
      <w:r>
        <w:rPr>
          <w:i/>
          <w:iCs/>
        </w:rPr>
        <w:t>YouTube</w:t>
      </w:r>
      <w:r>
        <w:t xml:space="preserve">, YouTube, 21 Dec. 2018, </w:t>
      </w:r>
      <w:hyperlink r:id="rId51" w:history="1">
        <w:r w:rsidR="000D3E35" w:rsidRPr="004C2AEC">
          <w:rPr>
            <w:rStyle w:val="Hyperlink"/>
          </w:rPr>
          <w:t>www.youtube.com/watch?v=FwbWvjq_iiM</w:t>
        </w:r>
      </w:hyperlink>
    </w:p>
    <w:p w14:paraId="005C74DB" w14:textId="77777777" w:rsidR="000D3E35" w:rsidRDefault="000D3E35" w:rsidP="000D3E35">
      <w:pPr>
        <w:pStyle w:val="NormalWeb"/>
        <w:ind w:left="567" w:hanging="567"/>
      </w:pPr>
    </w:p>
    <w:p w14:paraId="0319AC14" w14:textId="7AAAB930" w:rsidR="004034FC" w:rsidRDefault="004034FC" w:rsidP="004034FC">
      <w:pPr>
        <w:pStyle w:val="NormalWeb"/>
        <w:ind w:left="567" w:hanging="567"/>
      </w:pPr>
      <w:r>
        <w:t xml:space="preserve">Ham Radio Guy - G0KSC. “How to Model Antennas with 4NEC2 Antenna Modelling Software - Part 1, the Basics.” </w:t>
      </w:r>
      <w:r>
        <w:rPr>
          <w:i/>
          <w:iCs/>
        </w:rPr>
        <w:t>YouTube</w:t>
      </w:r>
      <w:r>
        <w:t xml:space="preserve">, YouTube, 30 Nov. 2020, </w:t>
      </w:r>
      <w:hyperlink r:id="rId52" w:history="1">
        <w:r w:rsidRPr="004C2AEC">
          <w:rPr>
            <w:rStyle w:val="Hyperlink"/>
          </w:rPr>
          <w:t>www.youtube.com/watch?v=W2N8AeOFqaM</w:t>
        </w:r>
      </w:hyperlink>
    </w:p>
    <w:p w14:paraId="2B51B529" w14:textId="77777777" w:rsidR="0066644F" w:rsidRDefault="0066644F" w:rsidP="004034FC">
      <w:pPr>
        <w:pStyle w:val="NormalWeb"/>
        <w:rPr>
          <w:ins w:id="0" w:author="{E926EE7C-36A9-4170-AD2E-048411CB72AF}" w:date="2023-12-12T10:43:00Z"/>
        </w:rPr>
      </w:pPr>
    </w:p>
    <w:p w14:paraId="7EB275DF" w14:textId="1007BBDA" w:rsidR="004B6484" w:rsidRDefault="004B6484" w:rsidP="004B6484">
      <w:pPr>
        <w:pStyle w:val="NormalWeb"/>
        <w:ind w:left="567" w:hanging="567"/>
      </w:pPr>
      <w:r>
        <w:lastRenderedPageBreak/>
        <w:t xml:space="preserve">Merz, Christian. “Impedance Matching for NFC Applications: Part 2.” </w:t>
      </w:r>
      <w:r>
        <w:rPr>
          <w:i/>
          <w:iCs/>
        </w:rPr>
        <w:t>EE Times Europe</w:t>
      </w:r>
      <w:r>
        <w:t xml:space="preserve">, 16 Dec. 2021, </w:t>
      </w:r>
      <w:hyperlink r:id="rId53" w:history="1">
        <w:r w:rsidR="004873A6" w:rsidRPr="004C2AEC">
          <w:rPr>
            <w:rStyle w:val="Hyperlink"/>
          </w:rPr>
          <w:t>www.eetimes.eu/impedance-matching-for-nfc-applications-part-2/</w:t>
        </w:r>
      </w:hyperlink>
    </w:p>
    <w:p w14:paraId="6F35D245" w14:textId="77777777" w:rsidR="00CC4CAB" w:rsidRDefault="00CC4CAB" w:rsidP="004B6484">
      <w:pPr>
        <w:pStyle w:val="NormalWeb"/>
        <w:ind w:left="567" w:hanging="567"/>
      </w:pPr>
    </w:p>
    <w:p w14:paraId="5B7D446D" w14:textId="6C7ACF79" w:rsidR="00570C08" w:rsidRDefault="00570C08" w:rsidP="00570C08">
      <w:pPr>
        <w:pStyle w:val="NormalWeb"/>
        <w:ind w:left="567" w:hanging="567"/>
      </w:pPr>
      <w:r>
        <w:t>Merz, Christan. “Impedance Matching for near Field Communication Applications.</w:t>
      </w:r>
      <w:proofErr w:type="gramStart"/>
      <w:r>
        <w:t xml:space="preserve">”, </w:t>
      </w:r>
      <w:r w:rsidR="00CC4CAB">
        <w:t xml:space="preserve">  </w:t>
      </w:r>
      <w:proofErr w:type="gramEnd"/>
      <w:r w:rsidR="00CC4CAB">
        <w:t xml:space="preserve">  </w:t>
      </w:r>
      <w:r>
        <w:t xml:space="preserve">10 Dec. 2020, </w:t>
      </w:r>
      <w:r w:rsidR="00CC4CAB">
        <w:t xml:space="preserve">                                                                                                      </w:t>
      </w:r>
      <w:hyperlink r:id="rId54" w:history="1">
        <w:r w:rsidR="00CC4CAB" w:rsidRPr="004C2AEC">
          <w:rPr>
            <w:rStyle w:val="Hyperlink"/>
          </w:rPr>
          <w:t>www.we-online.com/catalog/media/o207264v410%20ANP084a%20EN.pdf</w:t>
        </w:r>
      </w:hyperlink>
    </w:p>
    <w:p w14:paraId="76ACE49F" w14:textId="77777777" w:rsidR="00CC4CAB" w:rsidRDefault="00CC4CAB" w:rsidP="00570C08">
      <w:pPr>
        <w:pStyle w:val="NormalWeb"/>
        <w:ind w:left="567" w:hanging="567"/>
      </w:pPr>
    </w:p>
    <w:p w14:paraId="53383267" w14:textId="4C8F7800" w:rsidR="005D4149" w:rsidRDefault="005D4149" w:rsidP="005D4149">
      <w:pPr>
        <w:pStyle w:val="NormalWeb"/>
        <w:ind w:left="567" w:hanging="567"/>
      </w:pPr>
      <w:r>
        <w:t xml:space="preserve">NXP. </w:t>
      </w:r>
      <w:r>
        <w:rPr>
          <w:i/>
          <w:iCs/>
        </w:rPr>
        <w:t>High Performance Multi-Protocol NFC Frontend CLRC663 and CLRC663 Plus</w:t>
      </w:r>
      <w:r>
        <w:t xml:space="preserve">, July 2021, </w:t>
      </w:r>
      <w:hyperlink r:id="rId55" w:history="1">
        <w:r w:rsidR="00CC4CAB" w:rsidRPr="004C2AEC">
          <w:rPr>
            <w:rStyle w:val="Hyperlink"/>
          </w:rPr>
          <w:t>www.nxp.com/docs/en/data-sheet/CLRC663.pdf</w:t>
        </w:r>
      </w:hyperlink>
    </w:p>
    <w:p w14:paraId="31393E87" w14:textId="77777777" w:rsidR="00CC4CAB" w:rsidRDefault="00CC4CAB" w:rsidP="005D4149">
      <w:pPr>
        <w:pStyle w:val="NormalWeb"/>
        <w:ind w:left="567" w:hanging="567"/>
      </w:pPr>
    </w:p>
    <w:p w14:paraId="69652F01" w14:textId="48CCB2E3" w:rsidR="004D3726" w:rsidRDefault="004D3726" w:rsidP="004D3726">
      <w:pPr>
        <w:pStyle w:val="NormalWeb"/>
        <w:ind w:left="567" w:hanging="567"/>
      </w:pPr>
      <w:r>
        <w:t xml:space="preserve">NXP. </w:t>
      </w:r>
      <w:r w:rsidR="00B21848">
        <w:t xml:space="preserve">AN11019 </w:t>
      </w:r>
      <w:r>
        <w:t xml:space="preserve">“CLRC663, MFRC630, MFRC631, SLRC610 Antenna </w:t>
      </w:r>
      <w:proofErr w:type="gramStart"/>
      <w:r>
        <w:t>Design  Guide</w:t>
      </w:r>
      <w:proofErr w:type="gramEnd"/>
      <w:r>
        <w:t xml:space="preserve">.” 18 June 2018, </w:t>
      </w:r>
      <w:hyperlink r:id="rId56" w:history="1">
        <w:r w:rsidRPr="004C2AEC">
          <w:rPr>
            <w:rStyle w:val="Hyperlink"/>
          </w:rPr>
          <w:t>www.nxp.com/docs/en/application-note/AN11019.pdf</w:t>
        </w:r>
      </w:hyperlink>
    </w:p>
    <w:p w14:paraId="54885C09" w14:textId="77777777" w:rsidR="00607AB6" w:rsidRDefault="00607AB6" w:rsidP="004D3726">
      <w:pPr>
        <w:pStyle w:val="NormalWeb"/>
        <w:ind w:left="567" w:hanging="567"/>
      </w:pPr>
    </w:p>
    <w:p w14:paraId="28CB6C0B" w14:textId="38A50894" w:rsidR="00607AB6" w:rsidRDefault="00607AB6" w:rsidP="00607AB6">
      <w:pPr>
        <w:pStyle w:val="NormalWeb"/>
        <w:ind w:left="567" w:hanging="567"/>
      </w:pPr>
      <w:r>
        <w:t xml:space="preserve">NXP. </w:t>
      </w:r>
      <w:r>
        <w:rPr>
          <w:i/>
          <w:iCs/>
        </w:rPr>
        <w:t>AN11145 CLRC663, MFRC631, MFRC 630, SLRC610 Low Power Card Detection</w:t>
      </w:r>
      <w:r>
        <w:t xml:space="preserve">, May 2015, </w:t>
      </w:r>
      <w:hyperlink r:id="rId57" w:history="1">
        <w:r w:rsidRPr="004C2AEC">
          <w:rPr>
            <w:rStyle w:val="Hyperlink"/>
          </w:rPr>
          <w:t>www.nxp.com/docs/en/application-note/AN11145.pdf</w:t>
        </w:r>
      </w:hyperlink>
    </w:p>
    <w:p w14:paraId="68C7BD55" w14:textId="77777777" w:rsidR="00607AB6" w:rsidRDefault="00607AB6" w:rsidP="00607AB6">
      <w:pPr>
        <w:pStyle w:val="NormalWeb"/>
        <w:ind w:left="567" w:hanging="567"/>
      </w:pPr>
    </w:p>
    <w:p w14:paraId="48D83DDD" w14:textId="77777777" w:rsidR="00C1780E" w:rsidRDefault="00C1780E" w:rsidP="00C1780E">
      <w:pPr>
        <w:pStyle w:val="NormalWeb"/>
        <w:ind w:left="567" w:hanging="567"/>
      </w:pPr>
      <w:r>
        <w:t>Barksdale, David. “</w:t>
      </w:r>
      <w:proofErr w:type="spellStart"/>
      <w:r>
        <w:t>Rfidbadge</w:t>
      </w:r>
      <w:proofErr w:type="spellEnd"/>
      <w:r>
        <w:t xml:space="preserve">.” </w:t>
      </w:r>
      <w:r>
        <w:rPr>
          <w:i/>
          <w:iCs/>
        </w:rPr>
        <w:t>GitHub</w:t>
      </w:r>
      <w:r>
        <w:t>, github.com/</w:t>
      </w:r>
      <w:proofErr w:type="spellStart"/>
      <w:r>
        <w:t>amatus</w:t>
      </w:r>
      <w:proofErr w:type="spellEnd"/>
      <w:r>
        <w:t>/</w:t>
      </w:r>
      <w:proofErr w:type="spellStart"/>
      <w:r>
        <w:t>rfidbadge</w:t>
      </w:r>
      <w:proofErr w:type="spellEnd"/>
      <w:r>
        <w:t xml:space="preserve">/blob/master/CLRC663.cpp. Accessed 12 Dec. 2023. </w:t>
      </w:r>
    </w:p>
    <w:p w14:paraId="693A608F" w14:textId="77777777" w:rsidR="0082247B" w:rsidRDefault="0082247B" w:rsidP="00C1780E">
      <w:pPr>
        <w:pStyle w:val="NormalWeb"/>
        <w:ind w:left="567" w:hanging="567"/>
      </w:pPr>
    </w:p>
    <w:p w14:paraId="1E00B72F" w14:textId="7D1FD405" w:rsidR="0F472677" w:rsidRPr="00F14E8E" w:rsidRDefault="0082247B" w:rsidP="00F14E8E">
      <w:pPr>
        <w:pStyle w:val="NormalWeb"/>
        <w:ind w:left="567" w:hanging="567"/>
      </w:pPr>
      <w:proofErr w:type="spellStart"/>
      <w:r>
        <w:t>OSSLibraries</w:t>
      </w:r>
      <w:proofErr w:type="spellEnd"/>
      <w:r>
        <w:t xml:space="preserve">, </w:t>
      </w:r>
      <w:proofErr w:type="spellStart"/>
      <w:r>
        <w:t>Rotzbu</w:t>
      </w:r>
      <w:proofErr w:type="spellEnd"/>
      <w:r>
        <w:t>. “</w:t>
      </w:r>
      <w:proofErr w:type="spellStart"/>
      <w:r>
        <w:t>Osslibraries</w:t>
      </w:r>
      <w:proofErr w:type="spellEnd"/>
      <w:r>
        <w:t xml:space="preserve">/Arduino_mfrc522v2.” </w:t>
      </w:r>
      <w:r>
        <w:rPr>
          <w:i/>
          <w:iCs/>
        </w:rPr>
        <w:t>GitHub</w:t>
      </w:r>
      <w:r>
        <w:t>, 17 Oct. 2020, github.com/</w:t>
      </w:r>
      <w:proofErr w:type="spellStart"/>
      <w:r>
        <w:t>OSSLibraries</w:t>
      </w:r>
      <w:proofErr w:type="spellEnd"/>
      <w:r>
        <w:t>/Arduino_MFRC522v2</w:t>
      </w:r>
    </w:p>
    <w:p w14:paraId="3A3C3A65" w14:textId="6FC715FA" w:rsidR="00715B40" w:rsidRDefault="00E7546F" w:rsidP="00715B40">
      <w:pPr>
        <w:rPr>
          <w:rFonts w:ascii="Times New Roman" w:hAnsi="Times New Roman"/>
          <w:b/>
          <w:bCs/>
        </w:rPr>
      </w:pPr>
      <w:r w:rsidRPr="00920378">
        <w:rPr>
          <w:rFonts w:ascii="Times New Roman" w:hAnsi="Times New Roman"/>
          <w:b/>
          <w:bCs/>
        </w:rPr>
        <w:br w:type="page"/>
      </w:r>
    </w:p>
    <w:p w14:paraId="57CD5E73" w14:textId="22029F1D" w:rsidR="65CD1FFA" w:rsidRDefault="65CD1FFA" w:rsidP="0F472677">
      <w:pPr>
        <w:jc w:val="center"/>
        <w:rPr>
          <w:rFonts w:ascii="Times New Roman" w:hAnsi="Times New Roman"/>
        </w:rPr>
      </w:pPr>
      <w:r w:rsidRPr="0F472677">
        <w:rPr>
          <w:rFonts w:ascii="Times New Roman" w:hAnsi="Times New Roman"/>
          <w:b/>
          <w:bCs/>
        </w:rPr>
        <w:lastRenderedPageBreak/>
        <w:t>Appendices</w:t>
      </w:r>
    </w:p>
    <w:p w14:paraId="073706D8" w14:textId="172F943A" w:rsidR="57E80E56" w:rsidRDefault="57E80E56" w:rsidP="57E80E56">
      <w:pPr>
        <w:jc w:val="center"/>
        <w:rPr>
          <w:rFonts w:ascii="Times New Roman" w:hAnsi="Times New Roman"/>
          <w:b/>
          <w:bCs/>
        </w:rPr>
      </w:pPr>
    </w:p>
    <w:p w14:paraId="0FDEB3A1" w14:textId="1DC0CBCB" w:rsidR="57E80E56" w:rsidRDefault="57E80E56" w:rsidP="57E80E56">
      <w:pPr>
        <w:jc w:val="center"/>
        <w:rPr>
          <w:rFonts w:ascii="Times New Roman" w:hAnsi="Times New Roman"/>
          <w:b/>
          <w:bCs/>
        </w:rPr>
      </w:pPr>
    </w:p>
    <w:p w14:paraId="5D422E63" w14:textId="229A460D" w:rsidR="57E80E56" w:rsidRDefault="00F372F7" w:rsidP="57E80E56">
      <w:pPr>
        <w:jc w:val="center"/>
        <w:rPr>
          <w:rFonts w:ascii="Times New Roman" w:hAnsi="Times New Roman"/>
          <w:b/>
          <w:bCs/>
        </w:rPr>
      </w:pPr>
      <w:r>
        <w:rPr>
          <w:rFonts w:ascii="Times New Roman" w:hAnsi="Times New Roman"/>
          <w:b/>
          <w:bCs/>
        </w:rPr>
        <w:t xml:space="preserve">(Excel Doc with Antenna Specific </w:t>
      </w:r>
      <w:r w:rsidR="0076029C">
        <w:rPr>
          <w:rFonts w:ascii="Times New Roman" w:hAnsi="Times New Roman"/>
          <w:b/>
          <w:bCs/>
        </w:rPr>
        <w:t>components calculated)</w:t>
      </w:r>
    </w:p>
    <w:p w14:paraId="402A13B6" w14:textId="18A7E680" w:rsidR="00576629" w:rsidRDefault="00F372F7" w:rsidP="57E80E56">
      <w:pPr>
        <w:jc w:val="center"/>
        <w:rPr>
          <w:rFonts w:ascii="Times New Roman" w:hAnsi="Times New Roman"/>
          <w:b/>
          <w:bCs/>
        </w:rPr>
      </w:pPr>
      <w:r w:rsidRPr="00F372F7">
        <w:rPr>
          <w:rFonts w:ascii="Times New Roman" w:hAnsi="Times New Roman"/>
          <w:b/>
          <w:bCs/>
          <w:noProof/>
        </w:rPr>
        <w:drawing>
          <wp:inline distT="0" distB="0" distL="0" distR="0" wp14:anchorId="5EA19DBD" wp14:editId="382070B0">
            <wp:extent cx="5486400" cy="2430780"/>
            <wp:effectExtent l="0" t="0" r="0" b="7620"/>
            <wp:docPr id="440745354" name="Picture 440745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5354" name="Picture 1" descr="A screenshot of a computer&#10;&#10;Description automatically generated"/>
                    <pic:cNvPicPr/>
                  </pic:nvPicPr>
                  <pic:blipFill>
                    <a:blip r:embed="rId58"/>
                    <a:stretch>
                      <a:fillRect/>
                    </a:stretch>
                  </pic:blipFill>
                  <pic:spPr>
                    <a:xfrm>
                      <a:off x="0" y="0"/>
                      <a:ext cx="5486400" cy="2430780"/>
                    </a:xfrm>
                    <a:prstGeom prst="rect">
                      <a:avLst/>
                    </a:prstGeom>
                  </pic:spPr>
                </pic:pic>
              </a:graphicData>
            </a:graphic>
          </wp:inline>
        </w:drawing>
      </w:r>
    </w:p>
    <w:p w14:paraId="08CDC5CE" w14:textId="77777777" w:rsidR="0076029C" w:rsidRDefault="0076029C" w:rsidP="57E80E56">
      <w:pPr>
        <w:jc w:val="center"/>
        <w:rPr>
          <w:rFonts w:ascii="Times New Roman" w:hAnsi="Times New Roman"/>
          <w:b/>
          <w:bCs/>
        </w:rPr>
      </w:pPr>
    </w:p>
    <w:p w14:paraId="73978892" w14:textId="56CFAEBB" w:rsidR="57E80E56" w:rsidRDefault="57E80E56" w:rsidP="57E80E56">
      <w:pPr>
        <w:jc w:val="center"/>
        <w:rPr>
          <w:rFonts w:ascii="Times New Roman" w:hAnsi="Times New Roman"/>
          <w:b/>
          <w:bCs/>
        </w:rPr>
      </w:pPr>
    </w:p>
    <w:p w14:paraId="40EDB208" w14:textId="61DD2894" w:rsidR="57E80E56" w:rsidRDefault="57E80E56" w:rsidP="57E80E56">
      <w:pPr>
        <w:jc w:val="center"/>
        <w:rPr>
          <w:rFonts w:ascii="Times New Roman" w:hAnsi="Times New Roman"/>
          <w:b/>
          <w:bCs/>
        </w:rPr>
      </w:pPr>
    </w:p>
    <w:p w14:paraId="60574029" w14:textId="0251C916" w:rsidR="57E80E56" w:rsidRDefault="0076029C" w:rsidP="57E80E56">
      <w:pPr>
        <w:jc w:val="center"/>
        <w:rPr>
          <w:rFonts w:ascii="Times New Roman" w:hAnsi="Times New Roman"/>
          <w:b/>
          <w:bCs/>
        </w:rPr>
      </w:pPr>
      <w:r>
        <w:rPr>
          <w:rFonts w:ascii="Times New Roman" w:hAnsi="Times New Roman"/>
          <w:b/>
          <w:bCs/>
        </w:rPr>
        <w:t>(Simulated Antenna Results after tuning the matching circuit to the Antenna)</w:t>
      </w:r>
    </w:p>
    <w:p w14:paraId="796AE056" w14:textId="55ADAAAC" w:rsidR="57E80E56" w:rsidRDefault="0076029C" w:rsidP="57E80E56">
      <w:pPr>
        <w:jc w:val="center"/>
        <w:rPr>
          <w:rFonts w:ascii="Times New Roman" w:hAnsi="Times New Roman"/>
          <w:b/>
          <w:bCs/>
        </w:rPr>
      </w:pPr>
      <w:r w:rsidRPr="00920378">
        <w:rPr>
          <w:rFonts w:ascii="Times New Roman" w:hAnsi="Times New Roman"/>
          <w:noProof/>
        </w:rPr>
        <w:drawing>
          <wp:inline distT="0" distB="0" distL="0" distR="0" wp14:anchorId="462F2B22" wp14:editId="64C7C1B0">
            <wp:extent cx="5845514" cy="2026310"/>
            <wp:effectExtent l="0" t="0" r="3175" b="0"/>
            <wp:docPr id="1694933804" name="Picture 1694933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84813" cy="2039933"/>
                    </a:xfrm>
                    <a:prstGeom prst="rect">
                      <a:avLst/>
                    </a:prstGeom>
                  </pic:spPr>
                </pic:pic>
              </a:graphicData>
            </a:graphic>
          </wp:inline>
        </w:drawing>
      </w:r>
    </w:p>
    <w:p w14:paraId="3BF62578" w14:textId="43A25751" w:rsidR="57E80E56" w:rsidRDefault="57E80E56" w:rsidP="57E80E56">
      <w:pPr>
        <w:jc w:val="center"/>
        <w:rPr>
          <w:rFonts w:ascii="Times New Roman" w:hAnsi="Times New Roman"/>
          <w:b/>
          <w:bCs/>
        </w:rPr>
      </w:pPr>
    </w:p>
    <w:sectPr w:rsidR="57E80E56">
      <w:footerReference w:type="default" r:id="rId6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82859" w14:textId="77777777" w:rsidR="0098063B" w:rsidRDefault="0098063B">
      <w:r>
        <w:separator/>
      </w:r>
    </w:p>
  </w:endnote>
  <w:endnote w:type="continuationSeparator" w:id="0">
    <w:p w14:paraId="4A681224" w14:textId="77777777" w:rsidR="0098063B" w:rsidRDefault="0098063B">
      <w:r>
        <w:continuationSeparator/>
      </w:r>
    </w:p>
  </w:endnote>
  <w:endnote w:type="continuationNotice" w:id="1">
    <w:p w14:paraId="52F0E8F8" w14:textId="77777777" w:rsidR="0098063B" w:rsidRDefault="009806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651655"/>
      <w:docPartObj>
        <w:docPartGallery w:val="Page Numbers (Bottom of Page)"/>
        <w:docPartUnique/>
      </w:docPartObj>
    </w:sdtPr>
    <w:sdtEndPr>
      <w:rPr>
        <w:noProof/>
      </w:rPr>
    </w:sdtEndPr>
    <w:sdtContent>
      <w:p w14:paraId="01DD206D" w14:textId="0773981D" w:rsidR="000120EB" w:rsidRDefault="000120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F02E7E" w14:textId="77777777" w:rsidR="00EE500F" w:rsidRDefault="00EE5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31257" w14:textId="77777777" w:rsidR="0098063B" w:rsidRDefault="0098063B">
      <w:r>
        <w:separator/>
      </w:r>
    </w:p>
  </w:footnote>
  <w:footnote w:type="continuationSeparator" w:id="0">
    <w:p w14:paraId="2A7443F8" w14:textId="77777777" w:rsidR="0098063B" w:rsidRDefault="0098063B">
      <w:r>
        <w:continuationSeparator/>
      </w:r>
    </w:p>
  </w:footnote>
  <w:footnote w:type="continuationNotice" w:id="1">
    <w:p w14:paraId="0C0408BF" w14:textId="77777777" w:rsidR="0098063B" w:rsidRDefault="009806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D7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10DD20B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A2C41A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A822D9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1C645D3D"/>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5" w15:restartNumberingAfterBreak="0">
    <w:nsid w:val="1F8C6E72"/>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6" w15:restartNumberingAfterBreak="0">
    <w:nsid w:val="22A720D5"/>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7" w15:restartNumberingAfterBreak="0">
    <w:nsid w:val="315017E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341263A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1451FB"/>
    <w:multiLevelType w:val="hybridMultilevel"/>
    <w:tmpl w:val="FE6033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3C53E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F095189"/>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12" w15:restartNumberingAfterBreak="0">
    <w:nsid w:val="5D4735DA"/>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13" w15:restartNumberingAfterBreak="0">
    <w:nsid w:val="61B63BC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62B50276"/>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abstractNum w:abstractNumId="15" w15:restartNumberingAfterBreak="0">
    <w:nsid w:val="63173E62"/>
    <w:multiLevelType w:val="multilevel"/>
    <w:tmpl w:val="776ABDEC"/>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rPr>
        <w:rFonts w:hint="default"/>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6" w15:restartNumberingAfterBreak="0">
    <w:nsid w:val="6A9E77E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BBB2436"/>
    <w:multiLevelType w:val="hybridMultilevel"/>
    <w:tmpl w:val="65B449C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903690"/>
    <w:multiLevelType w:val="multilevel"/>
    <w:tmpl w:val="0409001D"/>
    <w:lvl w:ilvl="0">
      <w:start w:val="1"/>
      <w:numFmt w:val="decimal"/>
      <w:lvlText w:val="%1)"/>
      <w:lvlJc w:val="left"/>
      <w:pPr>
        <w:tabs>
          <w:tab w:val="num" w:pos="1080"/>
        </w:tabs>
        <w:ind w:left="108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lowerLetter"/>
      <w:lvlText w:val="(%5)"/>
      <w:lvlJc w:val="left"/>
      <w:pPr>
        <w:tabs>
          <w:tab w:val="num" w:pos="2520"/>
        </w:tabs>
        <w:ind w:left="2520" w:hanging="360"/>
      </w:pPr>
    </w:lvl>
    <w:lvl w:ilvl="5">
      <w:start w:val="1"/>
      <w:numFmt w:val="lowerRoman"/>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lowerLetter"/>
      <w:lvlText w:val="%8."/>
      <w:lvlJc w:val="left"/>
      <w:pPr>
        <w:tabs>
          <w:tab w:val="num" w:pos="3600"/>
        </w:tabs>
        <w:ind w:left="3600" w:hanging="360"/>
      </w:pPr>
    </w:lvl>
    <w:lvl w:ilvl="8">
      <w:start w:val="1"/>
      <w:numFmt w:val="lowerRoman"/>
      <w:lvlText w:val="%9."/>
      <w:lvlJc w:val="left"/>
      <w:pPr>
        <w:tabs>
          <w:tab w:val="num" w:pos="3960"/>
        </w:tabs>
        <w:ind w:left="3960" w:hanging="360"/>
      </w:pPr>
    </w:lvl>
  </w:abstractNum>
  <w:num w:numId="1" w16cid:durableId="2003004612">
    <w:abstractNumId w:val="4"/>
  </w:num>
  <w:num w:numId="2" w16cid:durableId="2096437965">
    <w:abstractNumId w:val="17"/>
  </w:num>
  <w:num w:numId="3" w16cid:durableId="1883857252">
    <w:abstractNumId w:val="15"/>
  </w:num>
  <w:num w:numId="4" w16cid:durableId="34282374">
    <w:abstractNumId w:val="18"/>
  </w:num>
  <w:num w:numId="5" w16cid:durableId="471944150">
    <w:abstractNumId w:val="14"/>
  </w:num>
  <w:num w:numId="6" w16cid:durableId="475875236">
    <w:abstractNumId w:val="5"/>
  </w:num>
  <w:num w:numId="7" w16cid:durableId="508299852">
    <w:abstractNumId w:val="12"/>
  </w:num>
  <w:num w:numId="8" w16cid:durableId="1111975013">
    <w:abstractNumId w:val="3"/>
  </w:num>
  <w:num w:numId="9" w16cid:durableId="1174609473">
    <w:abstractNumId w:val="11"/>
  </w:num>
  <w:num w:numId="10" w16cid:durableId="1636718165">
    <w:abstractNumId w:val="6"/>
  </w:num>
  <w:num w:numId="11" w16cid:durableId="809908737">
    <w:abstractNumId w:val="13"/>
  </w:num>
  <w:num w:numId="12" w16cid:durableId="2137751319">
    <w:abstractNumId w:val="16"/>
  </w:num>
  <w:num w:numId="13" w16cid:durableId="1696031018">
    <w:abstractNumId w:val="0"/>
  </w:num>
  <w:num w:numId="14" w16cid:durableId="1107505505">
    <w:abstractNumId w:val="2"/>
  </w:num>
  <w:num w:numId="15" w16cid:durableId="274020005">
    <w:abstractNumId w:val="7"/>
  </w:num>
  <w:num w:numId="16" w16cid:durableId="162093700">
    <w:abstractNumId w:val="10"/>
  </w:num>
  <w:num w:numId="17" w16cid:durableId="853807356">
    <w:abstractNumId w:val="8"/>
  </w:num>
  <w:num w:numId="18" w16cid:durableId="883567075">
    <w:abstractNumId w:val="1"/>
  </w:num>
  <w:num w:numId="19" w16cid:durableId="19069865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4B7"/>
    <w:rsid w:val="000000F8"/>
    <w:rsid w:val="000006C9"/>
    <w:rsid w:val="00000DA5"/>
    <w:rsid w:val="000015AB"/>
    <w:rsid w:val="00001D16"/>
    <w:rsid w:val="00002687"/>
    <w:rsid w:val="00002710"/>
    <w:rsid w:val="00002E0C"/>
    <w:rsid w:val="0000309B"/>
    <w:rsid w:val="0000323F"/>
    <w:rsid w:val="0000459A"/>
    <w:rsid w:val="0000584F"/>
    <w:rsid w:val="00005984"/>
    <w:rsid w:val="00006130"/>
    <w:rsid w:val="00006521"/>
    <w:rsid w:val="00007758"/>
    <w:rsid w:val="00007A70"/>
    <w:rsid w:val="00007FA9"/>
    <w:rsid w:val="00010F49"/>
    <w:rsid w:val="00010F89"/>
    <w:rsid w:val="00011DB2"/>
    <w:rsid w:val="000120EB"/>
    <w:rsid w:val="000121B2"/>
    <w:rsid w:val="00012E63"/>
    <w:rsid w:val="00013B19"/>
    <w:rsid w:val="00013C7F"/>
    <w:rsid w:val="00014263"/>
    <w:rsid w:val="0001461B"/>
    <w:rsid w:val="00014867"/>
    <w:rsid w:val="000148A1"/>
    <w:rsid w:val="00014D06"/>
    <w:rsid w:val="00014EA5"/>
    <w:rsid w:val="00015D15"/>
    <w:rsid w:val="000167EA"/>
    <w:rsid w:val="00016ACC"/>
    <w:rsid w:val="00016B40"/>
    <w:rsid w:val="00016BCB"/>
    <w:rsid w:val="00016C6E"/>
    <w:rsid w:val="00016CD2"/>
    <w:rsid w:val="00016DB1"/>
    <w:rsid w:val="00016EBA"/>
    <w:rsid w:val="00016FB7"/>
    <w:rsid w:val="00017A6E"/>
    <w:rsid w:val="000211CB"/>
    <w:rsid w:val="00021CCA"/>
    <w:rsid w:val="00022C1A"/>
    <w:rsid w:val="00022D37"/>
    <w:rsid w:val="000245EB"/>
    <w:rsid w:val="000248A5"/>
    <w:rsid w:val="00024C4B"/>
    <w:rsid w:val="000253B3"/>
    <w:rsid w:val="00025CC3"/>
    <w:rsid w:val="00026615"/>
    <w:rsid w:val="000277B5"/>
    <w:rsid w:val="00027F98"/>
    <w:rsid w:val="000302EF"/>
    <w:rsid w:val="0003110B"/>
    <w:rsid w:val="00032082"/>
    <w:rsid w:val="00032731"/>
    <w:rsid w:val="00033602"/>
    <w:rsid w:val="00033807"/>
    <w:rsid w:val="0003410F"/>
    <w:rsid w:val="00034F7C"/>
    <w:rsid w:val="0003662C"/>
    <w:rsid w:val="00036FDD"/>
    <w:rsid w:val="000406D6"/>
    <w:rsid w:val="0004119D"/>
    <w:rsid w:val="000412C3"/>
    <w:rsid w:val="00041DDD"/>
    <w:rsid w:val="00042B46"/>
    <w:rsid w:val="000438D7"/>
    <w:rsid w:val="00044389"/>
    <w:rsid w:val="000463DD"/>
    <w:rsid w:val="000463E6"/>
    <w:rsid w:val="00046A27"/>
    <w:rsid w:val="0004711F"/>
    <w:rsid w:val="00047507"/>
    <w:rsid w:val="00047A3B"/>
    <w:rsid w:val="00047CE9"/>
    <w:rsid w:val="0005058B"/>
    <w:rsid w:val="0005093B"/>
    <w:rsid w:val="00050F85"/>
    <w:rsid w:val="00051068"/>
    <w:rsid w:val="00051175"/>
    <w:rsid w:val="00051280"/>
    <w:rsid w:val="00051368"/>
    <w:rsid w:val="00052D21"/>
    <w:rsid w:val="00052F25"/>
    <w:rsid w:val="0005527D"/>
    <w:rsid w:val="000554B8"/>
    <w:rsid w:val="000564C5"/>
    <w:rsid w:val="0005688A"/>
    <w:rsid w:val="00057670"/>
    <w:rsid w:val="00057B10"/>
    <w:rsid w:val="0006026D"/>
    <w:rsid w:val="00060B75"/>
    <w:rsid w:val="00060BA9"/>
    <w:rsid w:val="00060DF5"/>
    <w:rsid w:val="000610B6"/>
    <w:rsid w:val="00061BC0"/>
    <w:rsid w:val="0006290F"/>
    <w:rsid w:val="00062924"/>
    <w:rsid w:val="0006325E"/>
    <w:rsid w:val="000633D3"/>
    <w:rsid w:val="00065132"/>
    <w:rsid w:val="000652D4"/>
    <w:rsid w:val="00066337"/>
    <w:rsid w:val="0006699B"/>
    <w:rsid w:val="00066B10"/>
    <w:rsid w:val="00066FA0"/>
    <w:rsid w:val="0006738F"/>
    <w:rsid w:val="000709A2"/>
    <w:rsid w:val="00070CCC"/>
    <w:rsid w:val="000721CB"/>
    <w:rsid w:val="00072386"/>
    <w:rsid w:val="00072741"/>
    <w:rsid w:val="00073F8B"/>
    <w:rsid w:val="00074A37"/>
    <w:rsid w:val="00074F32"/>
    <w:rsid w:val="00075BD2"/>
    <w:rsid w:val="000763A6"/>
    <w:rsid w:val="00077551"/>
    <w:rsid w:val="00077794"/>
    <w:rsid w:val="00077884"/>
    <w:rsid w:val="00077A4C"/>
    <w:rsid w:val="00077E06"/>
    <w:rsid w:val="000803E4"/>
    <w:rsid w:val="00080B0D"/>
    <w:rsid w:val="00080F5B"/>
    <w:rsid w:val="00081414"/>
    <w:rsid w:val="00081ACF"/>
    <w:rsid w:val="00081AF5"/>
    <w:rsid w:val="00081DDE"/>
    <w:rsid w:val="000822F8"/>
    <w:rsid w:val="000824C5"/>
    <w:rsid w:val="000825DD"/>
    <w:rsid w:val="00082B39"/>
    <w:rsid w:val="00083261"/>
    <w:rsid w:val="000832BE"/>
    <w:rsid w:val="0008341B"/>
    <w:rsid w:val="00083E0E"/>
    <w:rsid w:val="0008420B"/>
    <w:rsid w:val="00085E2C"/>
    <w:rsid w:val="00085FF2"/>
    <w:rsid w:val="00086826"/>
    <w:rsid w:val="000868A7"/>
    <w:rsid w:val="00086D15"/>
    <w:rsid w:val="00086FA9"/>
    <w:rsid w:val="000870B1"/>
    <w:rsid w:val="00087652"/>
    <w:rsid w:val="00090322"/>
    <w:rsid w:val="0009036E"/>
    <w:rsid w:val="00090608"/>
    <w:rsid w:val="0009127F"/>
    <w:rsid w:val="000930C8"/>
    <w:rsid w:val="00093473"/>
    <w:rsid w:val="00093488"/>
    <w:rsid w:val="00093BB7"/>
    <w:rsid w:val="00093C83"/>
    <w:rsid w:val="00093FBD"/>
    <w:rsid w:val="000948EF"/>
    <w:rsid w:val="00095D70"/>
    <w:rsid w:val="000967FC"/>
    <w:rsid w:val="0009786B"/>
    <w:rsid w:val="000A0074"/>
    <w:rsid w:val="000A07A4"/>
    <w:rsid w:val="000A1B52"/>
    <w:rsid w:val="000A208A"/>
    <w:rsid w:val="000A2D5E"/>
    <w:rsid w:val="000A3B80"/>
    <w:rsid w:val="000A3E0C"/>
    <w:rsid w:val="000A413A"/>
    <w:rsid w:val="000A5593"/>
    <w:rsid w:val="000A65D0"/>
    <w:rsid w:val="000A6B7B"/>
    <w:rsid w:val="000A741B"/>
    <w:rsid w:val="000B1284"/>
    <w:rsid w:val="000B1711"/>
    <w:rsid w:val="000B1DFA"/>
    <w:rsid w:val="000B1E0E"/>
    <w:rsid w:val="000B20B1"/>
    <w:rsid w:val="000B21D2"/>
    <w:rsid w:val="000B268B"/>
    <w:rsid w:val="000B2FF3"/>
    <w:rsid w:val="000B3725"/>
    <w:rsid w:val="000B3776"/>
    <w:rsid w:val="000B3BF4"/>
    <w:rsid w:val="000B3CDB"/>
    <w:rsid w:val="000B47F7"/>
    <w:rsid w:val="000B521C"/>
    <w:rsid w:val="000B57EA"/>
    <w:rsid w:val="000B5A37"/>
    <w:rsid w:val="000B5B38"/>
    <w:rsid w:val="000B64DD"/>
    <w:rsid w:val="000B6607"/>
    <w:rsid w:val="000B6B03"/>
    <w:rsid w:val="000B704F"/>
    <w:rsid w:val="000B753B"/>
    <w:rsid w:val="000B7765"/>
    <w:rsid w:val="000B7A54"/>
    <w:rsid w:val="000B7DAB"/>
    <w:rsid w:val="000B7FEA"/>
    <w:rsid w:val="000C060A"/>
    <w:rsid w:val="000C10BF"/>
    <w:rsid w:val="000C16A8"/>
    <w:rsid w:val="000C1838"/>
    <w:rsid w:val="000C2E31"/>
    <w:rsid w:val="000C2E34"/>
    <w:rsid w:val="000C364E"/>
    <w:rsid w:val="000C42C6"/>
    <w:rsid w:val="000C4317"/>
    <w:rsid w:val="000C517F"/>
    <w:rsid w:val="000C5367"/>
    <w:rsid w:val="000C5385"/>
    <w:rsid w:val="000C5746"/>
    <w:rsid w:val="000C5AE2"/>
    <w:rsid w:val="000C5BAF"/>
    <w:rsid w:val="000C5BC0"/>
    <w:rsid w:val="000C615A"/>
    <w:rsid w:val="000C72B2"/>
    <w:rsid w:val="000C7921"/>
    <w:rsid w:val="000C7954"/>
    <w:rsid w:val="000D00AF"/>
    <w:rsid w:val="000D06A0"/>
    <w:rsid w:val="000D1A67"/>
    <w:rsid w:val="000D2C0E"/>
    <w:rsid w:val="000D31A0"/>
    <w:rsid w:val="000D3E35"/>
    <w:rsid w:val="000D4C57"/>
    <w:rsid w:val="000D4D01"/>
    <w:rsid w:val="000D4D7E"/>
    <w:rsid w:val="000D4FA6"/>
    <w:rsid w:val="000D5081"/>
    <w:rsid w:val="000D518A"/>
    <w:rsid w:val="000D5ABE"/>
    <w:rsid w:val="000D615D"/>
    <w:rsid w:val="000D626D"/>
    <w:rsid w:val="000D6E50"/>
    <w:rsid w:val="000D796D"/>
    <w:rsid w:val="000D7DE4"/>
    <w:rsid w:val="000E00DD"/>
    <w:rsid w:val="000E0145"/>
    <w:rsid w:val="000E04ED"/>
    <w:rsid w:val="000E054E"/>
    <w:rsid w:val="000E0922"/>
    <w:rsid w:val="000E0956"/>
    <w:rsid w:val="000E13DD"/>
    <w:rsid w:val="000E1853"/>
    <w:rsid w:val="000E1A2B"/>
    <w:rsid w:val="000E234D"/>
    <w:rsid w:val="000E2849"/>
    <w:rsid w:val="000E2E87"/>
    <w:rsid w:val="000E2F68"/>
    <w:rsid w:val="000E42B1"/>
    <w:rsid w:val="000E452B"/>
    <w:rsid w:val="000E5E97"/>
    <w:rsid w:val="000E64E6"/>
    <w:rsid w:val="000E66E9"/>
    <w:rsid w:val="000E6BC0"/>
    <w:rsid w:val="000E77A3"/>
    <w:rsid w:val="000F09AD"/>
    <w:rsid w:val="000F12ED"/>
    <w:rsid w:val="000F19B3"/>
    <w:rsid w:val="000F2D5B"/>
    <w:rsid w:val="000F3A03"/>
    <w:rsid w:val="000F3B9B"/>
    <w:rsid w:val="000F4CE9"/>
    <w:rsid w:val="000F5294"/>
    <w:rsid w:val="000F5A19"/>
    <w:rsid w:val="000F645B"/>
    <w:rsid w:val="000F6597"/>
    <w:rsid w:val="000F7A2F"/>
    <w:rsid w:val="00100AA5"/>
    <w:rsid w:val="001014CE"/>
    <w:rsid w:val="00101A47"/>
    <w:rsid w:val="0010279F"/>
    <w:rsid w:val="00103038"/>
    <w:rsid w:val="001030AE"/>
    <w:rsid w:val="00103D9D"/>
    <w:rsid w:val="00104254"/>
    <w:rsid w:val="0010577B"/>
    <w:rsid w:val="00106206"/>
    <w:rsid w:val="001066D2"/>
    <w:rsid w:val="001074B8"/>
    <w:rsid w:val="00107609"/>
    <w:rsid w:val="0010769E"/>
    <w:rsid w:val="001077D7"/>
    <w:rsid w:val="00110353"/>
    <w:rsid w:val="00110549"/>
    <w:rsid w:val="00110CF7"/>
    <w:rsid w:val="001116C4"/>
    <w:rsid w:val="0011237F"/>
    <w:rsid w:val="001125C0"/>
    <w:rsid w:val="00112C1D"/>
    <w:rsid w:val="0011349B"/>
    <w:rsid w:val="001136A8"/>
    <w:rsid w:val="00113905"/>
    <w:rsid w:val="00114493"/>
    <w:rsid w:val="0011450A"/>
    <w:rsid w:val="001146EA"/>
    <w:rsid w:val="00114A1A"/>
    <w:rsid w:val="00114AD6"/>
    <w:rsid w:val="00115540"/>
    <w:rsid w:val="00115574"/>
    <w:rsid w:val="0011586B"/>
    <w:rsid w:val="00116501"/>
    <w:rsid w:val="00116AD4"/>
    <w:rsid w:val="0011747E"/>
    <w:rsid w:val="00117DE1"/>
    <w:rsid w:val="001210AB"/>
    <w:rsid w:val="00121AFA"/>
    <w:rsid w:val="00121B26"/>
    <w:rsid w:val="00121B31"/>
    <w:rsid w:val="00121EE4"/>
    <w:rsid w:val="0012237E"/>
    <w:rsid w:val="0012260C"/>
    <w:rsid w:val="00123F36"/>
    <w:rsid w:val="001242A7"/>
    <w:rsid w:val="00124DA5"/>
    <w:rsid w:val="0012515D"/>
    <w:rsid w:val="001255C5"/>
    <w:rsid w:val="001255F5"/>
    <w:rsid w:val="001266D8"/>
    <w:rsid w:val="00126A6D"/>
    <w:rsid w:val="00130155"/>
    <w:rsid w:val="00130AB7"/>
    <w:rsid w:val="00130B57"/>
    <w:rsid w:val="00130F09"/>
    <w:rsid w:val="00131314"/>
    <w:rsid w:val="00131827"/>
    <w:rsid w:val="00131916"/>
    <w:rsid w:val="0013279A"/>
    <w:rsid w:val="00132899"/>
    <w:rsid w:val="00132B86"/>
    <w:rsid w:val="00133062"/>
    <w:rsid w:val="00133946"/>
    <w:rsid w:val="00133F61"/>
    <w:rsid w:val="001345A6"/>
    <w:rsid w:val="00134B5B"/>
    <w:rsid w:val="00134E5B"/>
    <w:rsid w:val="00135291"/>
    <w:rsid w:val="00136053"/>
    <w:rsid w:val="00136B90"/>
    <w:rsid w:val="0013774E"/>
    <w:rsid w:val="00137A89"/>
    <w:rsid w:val="00140091"/>
    <w:rsid w:val="00140516"/>
    <w:rsid w:val="001408BE"/>
    <w:rsid w:val="00142B2A"/>
    <w:rsid w:val="00142B31"/>
    <w:rsid w:val="00143F85"/>
    <w:rsid w:val="00144F16"/>
    <w:rsid w:val="00145ACC"/>
    <w:rsid w:val="00146664"/>
    <w:rsid w:val="001473CA"/>
    <w:rsid w:val="00147603"/>
    <w:rsid w:val="001476AF"/>
    <w:rsid w:val="001477AE"/>
    <w:rsid w:val="00147A50"/>
    <w:rsid w:val="0015073C"/>
    <w:rsid w:val="00150E9C"/>
    <w:rsid w:val="00152144"/>
    <w:rsid w:val="00152530"/>
    <w:rsid w:val="00152784"/>
    <w:rsid w:val="0015306B"/>
    <w:rsid w:val="00154235"/>
    <w:rsid w:val="00154906"/>
    <w:rsid w:val="00154957"/>
    <w:rsid w:val="001549C9"/>
    <w:rsid w:val="00154E3F"/>
    <w:rsid w:val="001555FB"/>
    <w:rsid w:val="00155F51"/>
    <w:rsid w:val="00156275"/>
    <w:rsid w:val="00156BB1"/>
    <w:rsid w:val="001572E7"/>
    <w:rsid w:val="001602B7"/>
    <w:rsid w:val="0016126A"/>
    <w:rsid w:val="00161FF8"/>
    <w:rsid w:val="00162981"/>
    <w:rsid w:val="00163096"/>
    <w:rsid w:val="00163A5D"/>
    <w:rsid w:val="00164431"/>
    <w:rsid w:val="00164C3F"/>
    <w:rsid w:val="00164DBC"/>
    <w:rsid w:val="00165441"/>
    <w:rsid w:val="001659CA"/>
    <w:rsid w:val="00165DB4"/>
    <w:rsid w:val="00165DDD"/>
    <w:rsid w:val="00165F64"/>
    <w:rsid w:val="001665DE"/>
    <w:rsid w:val="00167A55"/>
    <w:rsid w:val="001710E8"/>
    <w:rsid w:val="00171E81"/>
    <w:rsid w:val="0017255D"/>
    <w:rsid w:val="00172DC4"/>
    <w:rsid w:val="00173685"/>
    <w:rsid w:val="00173CE1"/>
    <w:rsid w:val="001754D0"/>
    <w:rsid w:val="00175C9D"/>
    <w:rsid w:val="00175FAD"/>
    <w:rsid w:val="0017616A"/>
    <w:rsid w:val="001762A7"/>
    <w:rsid w:val="00176590"/>
    <w:rsid w:val="00176CC1"/>
    <w:rsid w:val="00176F93"/>
    <w:rsid w:val="00177591"/>
    <w:rsid w:val="00177738"/>
    <w:rsid w:val="00180093"/>
    <w:rsid w:val="00180626"/>
    <w:rsid w:val="00181430"/>
    <w:rsid w:val="00181588"/>
    <w:rsid w:val="00181BA8"/>
    <w:rsid w:val="00181D03"/>
    <w:rsid w:val="00182003"/>
    <w:rsid w:val="00182EB7"/>
    <w:rsid w:val="001835D0"/>
    <w:rsid w:val="00184534"/>
    <w:rsid w:val="00185EF4"/>
    <w:rsid w:val="00186253"/>
    <w:rsid w:val="00186D5B"/>
    <w:rsid w:val="001909A7"/>
    <w:rsid w:val="001916B4"/>
    <w:rsid w:val="001923E4"/>
    <w:rsid w:val="00192D23"/>
    <w:rsid w:val="00193B83"/>
    <w:rsid w:val="00193F91"/>
    <w:rsid w:val="001942B2"/>
    <w:rsid w:val="00194CEF"/>
    <w:rsid w:val="00195B01"/>
    <w:rsid w:val="00195EB8"/>
    <w:rsid w:val="00196046"/>
    <w:rsid w:val="001960FA"/>
    <w:rsid w:val="00196C69"/>
    <w:rsid w:val="00196D12"/>
    <w:rsid w:val="00196E4E"/>
    <w:rsid w:val="00196FCD"/>
    <w:rsid w:val="0019726C"/>
    <w:rsid w:val="00197569"/>
    <w:rsid w:val="001A08DE"/>
    <w:rsid w:val="001A09B8"/>
    <w:rsid w:val="001A0B31"/>
    <w:rsid w:val="001A0D51"/>
    <w:rsid w:val="001A1205"/>
    <w:rsid w:val="001A1A84"/>
    <w:rsid w:val="001A206C"/>
    <w:rsid w:val="001A215A"/>
    <w:rsid w:val="001A2B57"/>
    <w:rsid w:val="001A2DF0"/>
    <w:rsid w:val="001A32C9"/>
    <w:rsid w:val="001A37DF"/>
    <w:rsid w:val="001A4A06"/>
    <w:rsid w:val="001A5242"/>
    <w:rsid w:val="001A660B"/>
    <w:rsid w:val="001A68DB"/>
    <w:rsid w:val="001A7148"/>
    <w:rsid w:val="001A7681"/>
    <w:rsid w:val="001A7B39"/>
    <w:rsid w:val="001A7E63"/>
    <w:rsid w:val="001B0AC7"/>
    <w:rsid w:val="001B0F98"/>
    <w:rsid w:val="001B22D8"/>
    <w:rsid w:val="001B421C"/>
    <w:rsid w:val="001B47B0"/>
    <w:rsid w:val="001B47EF"/>
    <w:rsid w:val="001B4DFC"/>
    <w:rsid w:val="001B4E25"/>
    <w:rsid w:val="001B5B29"/>
    <w:rsid w:val="001B7073"/>
    <w:rsid w:val="001B7D9E"/>
    <w:rsid w:val="001C0037"/>
    <w:rsid w:val="001C04F5"/>
    <w:rsid w:val="001C0AD1"/>
    <w:rsid w:val="001C0EFD"/>
    <w:rsid w:val="001C1641"/>
    <w:rsid w:val="001C1E37"/>
    <w:rsid w:val="001C392F"/>
    <w:rsid w:val="001C4571"/>
    <w:rsid w:val="001C525C"/>
    <w:rsid w:val="001C52A0"/>
    <w:rsid w:val="001C5522"/>
    <w:rsid w:val="001C5E61"/>
    <w:rsid w:val="001C6570"/>
    <w:rsid w:val="001C6DAE"/>
    <w:rsid w:val="001C70ED"/>
    <w:rsid w:val="001C7127"/>
    <w:rsid w:val="001D051E"/>
    <w:rsid w:val="001D0F71"/>
    <w:rsid w:val="001D123E"/>
    <w:rsid w:val="001D27B5"/>
    <w:rsid w:val="001D2C45"/>
    <w:rsid w:val="001D33C6"/>
    <w:rsid w:val="001D4B47"/>
    <w:rsid w:val="001D50A8"/>
    <w:rsid w:val="001D58B4"/>
    <w:rsid w:val="001D5D67"/>
    <w:rsid w:val="001D7512"/>
    <w:rsid w:val="001D7582"/>
    <w:rsid w:val="001D7B06"/>
    <w:rsid w:val="001E0488"/>
    <w:rsid w:val="001E109F"/>
    <w:rsid w:val="001E11C4"/>
    <w:rsid w:val="001E16E5"/>
    <w:rsid w:val="001E1792"/>
    <w:rsid w:val="001E1F81"/>
    <w:rsid w:val="001E20B3"/>
    <w:rsid w:val="001E46DA"/>
    <w:rsid w:val="001E46DF"/>
    <w:rsid w:val="001E48D4"/>
    <w:rsid w:val="001E522A"/>
    <w:rsid w:val="001E538F"/>
    <w:rsid w:val="001E62F3"/>
    <w:rsid w:val="001E6B1C"/>
    <w:rsid w:val="001E6D40"/>
    <w:rsid w:val="001E6F08"/>
    <w:rsid w:val="001E735F"/>
    <w:rsid w:val="001E77E4"/>
    <w:rsid w:val="001E7DB5"/>
    <w:rsid w:val="001F0EE4"/>
    <w:rsid w:val="001F1115"/>
    <w:rsid w:val="001F1E85"/>
    <w:rsid w:val="001F23FC"/>
    <w:rsid w:val="001F307B"/>
    <w:rsid w:val="001F365E"/>
    <w:rsid w:val="001F3D65"/>
    <w:rsid w:val="001F51EF"/>
    <w:rsid w:val="001F558B"/>
    <w:rsid w:val="001F567B"/>
    <w:rsid w:val="001F5999"/>
    <w:rsid w:val="001F5B97"/>
    <w:rsid w:val="001F609B"/>
    <w:rsid w:val="001F6C98"/>
    <w:rsid w:val="001F7A3C"/>
    <w:rsid w:val="001F7D82"/>
    <w:rsid w:val="00200310"/>
    <w:rsid w:val="00200BEC"/>
    <w:rsid w:val="00200EE0"/>
    <w:rsid w:val="00202F14"/>
    <w:rsid w:val="0020359B"/>
    <w:rsid w:val="00203F98"/>
    <w:rsid w:val="002054F1"/>
    <w:rsid w:val="002055F7"/>
    <w:rsid w:val="00205BA7"/>
    <w:rsid w:val="00205C62"/>
    <w:rsid w:val="00205C8C"/>
    <w:rsid w:val="00206661"/>
    <w:rsid w:val="00207DCB"/>
    <w:rsid w:val="00207E2F"/>
    <w:rsid w:val="00210C93"/>
    <w:rsid w:val="00212561"/>
    <w:rsid w:val="0021302E"/>
    <w:rsid w:val="00213A38"/>
    <w:rsid w:val="00213AAB"/>
    <w:rsid w:val="00214555"/>
    <w:rsid w:val="0021470D"/>
    <w:rsid w:val="00214A40"/>
    <w:rsid w:val="00215584"/>
    <w:rsid w:val="0021563B"/>
    <w:rsid w:val="00215A6F"/>
    <w:rsid w:val="00215F96"/>
    <w:rsid w:val="00216198"/>
    <w:rsid w:val="00216470"/>
    <w:rsid w:val="00216B36"/>
    <w:rsid w:val="00216EC5"/>
    <w:rsid w:val="0021703C"/>
    <w:rsid w:val="002170F7"/>
    <w:rsid w:val="0021767A"/>
    <w:rsid w:val="002177E8"/>
    <w:rsid w:val="00217AAC"/>
    <w:rsid w:val="002207CB"/>
    <w:rsid w:val="002209C3"/>
    <w:rsid w:val="00220D84"/>
    <w:rsid w:val="00220F5E"/>
    <w:rsid w:val="0022308D"/>
    <w:rsid w:val="00223D48"/>
    <w:rsid w:val="002243AA"/>
    <w:rsid w:val="00224473"/>
    <w:rsid w:val="00224BA4"/>
    <w:rsid w:val="00224F4E"/>
    <w:rsid w:val="00224FF8"/>
    <w:rsid w:val="0022566A"/>
    <w:rsid w:val="00225A1B"/>
    <w:rsid w:val="002305C6"/>
    <w:rsid w:val="002307D9"/>
    <w:rsid w:val="002321A5"/>
    <w:rsid w:val="002325F2"/>
    <w:rsid w:val="00233158"/>
    <w:rsid w:val="0023393D"/>
    <w:rsid w:val="00233958"/>
    <w:rsid w:val="00234739"/>
    <w:rsid w:val="0023473B"/>
    <w:rsid w:val="00235E70"/>
    <w:rsid w:val="002361AA"/>
    <w:rsid w:val="0023626B"/>
    <w:rsid w:val="00236982"/>
    <w:rsid w:val="00236BC0"/>
    <w:rsid w:val="00237580"/>
    <w:rsid w:val="00241DC9"/>
    <w:rsid w:val="00241E42"/>
    <w:rsid w:val="0024215A"/>
    <w:rsid w:val="00242325"/>
    <w:rsid w:val="002427BB"/>
    <w:rsid w:val="00242C56"/>
    <w:rsid w:val="002435C6"/>
    <w:rsid w:val="00243B5B"/>
    <w:rsid w:val="00243C28"/>
    <w:rsid w:val="00244AE5"/>
    <w:rsid w:val="002455EF"/>
    <w:rsid w:val="002456CF"/>
    <w:rsid w:val="002464DD"/>
    <w:rsid w:val="0024684E"/>
    <w:rsid w:val="002468FB"/>
    <w:rsid w:val="00246ECD"/>
    <w:rsid w:val="002471F5"/>
    <w:rsid w:val="00247846"/>
    <w:rsid w:val="00247FD5"/>
    <w:rsid w:val="002517B2"/>
    <w:rsid w:val="00251F23"/>
    <w:rsid w:val="0025253B"/>
    <w:rsid w:val="00253BB4"/>
    <w:rsid w:val="00253D9B"/>
    <w:rsid w:val="00254107"/>
    <w:rsid w:val="0025416D"/>
    <w:rsid w:val="00254F36"/>
    <w:rsid w:val="00255375"/>
    <w:rsid w:val="002578A3"/>
    <w:rsid w:val="00257D60"/>
    <w:rsid w:val="002601F9"/>
    <w:rsid w:val="00260662"/>
    <w:rsid w:val="00260F03"/>
    <w:rsid w:val="002612CC"/>
    <w:rsid w:val="002615B5"/>
    <w:rsid w:val="002626CD"/>
    <w:rsid w:val="00263C76"/>
    <w:rsid w:val="00264612"/>
    <w:rsid w:val="002654B2"/>
    <w:rsid w:val="0026727B"/>
    <w:rsid w:val="0026762C"/>
    <w:rsid w:val="0026799F"/>
    <w:rsid w:val="00267B3A"/>
    <w:rsid w:val="0027001F"/>
    <w:rsid w:val="00270096"/>
    <w:rsid w:val="002701A0"/>
    <w:rsid w:val="00272318"/>
    <w:rsid w:val="00272A7A"/>
    <w:rsid w:val="0027327C"/>
    <w:rsid w:val="00273955"/>
    <w:rsid w:val="00273E86"/>
    <w:rsid w:val="0027405F"/>
    <w:rsid w:val="002753CF"/>
    <w:rsid w:val="00275A78"/>
    <w:rsid w:val="0027759D"/>
    <w:rsid w:val="00280301"/>
    <w:rsid w:val="0028050F"/>
    <w:rsid w:val="00280C2A"/>
    <w:rsid w:val="00280EE3"/>
    <w:rsid w:val="00281793"/>
    <w:rsid w:val="00282031"/>
    <w:rsid w:val="00282203"/>
    <w:rsid w:val="002827EA"/>
    <w:rsid w:val="00283596"/>
    <w:rsid w:val="00283FD4"/>
    <w:rsid w:val="00284C63"/>
    <w:rsid w:val="002855EF"/>
    <w:rsid w:val="002872DA"/>
    <w:rsid w:val="002872EE"/>
    <w:rsid w:val="0028776C"/>
    <w:rsid w:val="00290700"/>
    <w:rsid w:val="002911BF"/>
    <w:rsid w:val="00292098"/>
    <w:rsid w:val="00292806"/>
    <w:rsid w:val="00292978"/>
    <w:rsid w:val="002943CD"/>
    <w:rsid w:val="002944DE"/>
    <w:rsid w:val="002950A5"/>
    <w:rsid w:val="00295F9C"/>
    <w:rsid w:val="00296114"/>
    <w:rsid w:val="002962A0"/>
    <w:rsid w:val="00297637"/>
    <w:rsid w:val="00297965"/>
    <w:rsid w:val="002A0D10"/>
    <w:rsid w:val="002A0F14"/>
    <w:rsid w:val="002A183B"/>
    <w:rsid w:val="002A269A"/>
    <w:rsid w:val="002A2B05"/>
    <w:rsid w:val="002A2BAD"/>
    <w:rsid w:val="002A33DC"/>
    <w:rsid w:val="002A3428"/>
    <w:rsid w:val="002A342D"/>
    <w:rsid w:val="002A3499"/>
    <w:rsid w:val="002A3A15"/>
    <w:rsid w:val="002A42E3"/>
    <w:rsid w:val="002A4436"/>
    <w:rsid w:val="002A452E"/>
    <w:rsid w:val="002A4823"/>
    <w:rsid w:val="002A5005"/>
    <w:rsid w:val="002A5F76"/>
    <w:rsid w:val="002A62F2"/>
    <w:rsid w:val="002A6AEE"/>
    <w:rsid w:val="002A7281"/>
    <w:rsid w:val="002A74BC"/>
    <w:rsid w:val="002B078E"/>
    <w:rsid w:val="002B09E0"/>
    <w:rsid w:val="002B1F36"/>
    <w:rsid w:val="002B23C5"/>
    <w:rsid w:val="002B29B4"/>
    <w:rsid w:val="002B29F1"/>
    <w:rsid w:val="002B4F89"/>
    <w:rsid w:val="002B5CB1"/>
    <w:rsid w:val="002B5E25"/>
    <w:rsid w:val="002B6654"/>
    <w:rsid w:val="002B6894"/>
    <w:rsid w:val="002B6B0E"/>
    <w:rsid w:val="002C0530"/>
    <w:rsid w:val="002C12E2"/>
    <w:rsid w:val="002C2031"/>
    <w:rsid w:val="002C2B70"/>
    <w:rsid w:val="002C2DCA"/>
    <w:rsid w:val="002C39BA"/>
    <w:rsid w:val="002C41FD"/>
    <w:rsid w:val="002C5392"/>
    <w:rsid w:val="002C58B8"/>
    <w:rsid w:val="002C5932"/>
    <w:rsid w:val="002C646A"/>
    <w:rsid w:val="002C67C8"/>
    <w:rsid w:val="002C6A9F"/>
    <w:rsid w:val="002C6C6B"/>
    <w:rsid w:val="002C6F6E"/>
    <w:rsid w:val="002C75BB"/>
    <w:rsid w:val="002C75F6"/>
    <w:rsid w:val="002CFE01"/>
    <w:rsid w:val="002D0217"/>
    <w:rsid w:val="002D0919"/>
    <w:rsid w:val="002D0C6A"/>
    <w:rsid w:val="002D0E26"/>
    <w:rsid w:val="002D20DB"/>
    <w:rsid w:val="002D24F1"/>
    <w:rsid w:val="002D28EE"/>
    <w:rsid w:val="002D3012"/>
    <w:rsid w:val="002D3193"/>
    <w:rsid w:val="002D3E94"/>
    <w:rsid w:val="002D46B3"/>
    <w:rsid w:val="002D4DB9"/>
    <w:rsid w:val="002D4E16"/>
    <w:rsid w:val="002D5361"/>
    <w:rsid w:val="002D5392"/>
    <w:rsid w:val="002D544A"/>
    <w:rsid w:val="002D5AD6"/>
    <w:rsid w:val="002D613B"/>
    <w:rsid w:val="002D72DB"/>
    <w:rsid w:val="002D737F"/>
    <w:rsid w:val="002D7B43"/>
    <w:rsid w:val="002D7FFD"/>
    <w:rsid w:val="002E107E"/>
    <w:rsid w:val="002E290A"/>
    <w:rsid w:val="002E2FA7"/>
    <w:rsid w:val="002E3C53"/>
    <w:rsid w:val="002E3D9F"/>
    <w:rsid w:val="002E4618"/>
    <w:rsid w:val="002E4C05"/>
    <w:rsid w:val="002E5CBB"/>
    <w:rsid w:val="002E62A4"/>
    <w:rsid w:val="002E6A09"/>
    <w:rsid w:val="002E78DC"/>
    <w:rsid w:val="002E7E09"/>
    <w:rsid w:val="002F0A81"/>
    <w:rsid w:val="002F1A72"/>
    <w:rsid w:val="002F26AF"/>
    <w:rsid w:val="002F2DAF"/>
    <w:rsid w:val="002F3312"/>
    <w:rsid w:val="002F3519"/>
    <w:rsid w:val="002F3557"/>
    <w:rsid w:val="002F383D"/>
    <w:rsid w:val="002F3ADD"/>
    <w:rsid w:val="002F4281"/>
    <w:rsid w:val="002F42E3"/>
    <w:rsid w:val="002F4E08"/>
    <w:rsid w:val="002F4FC0"/>
    <w:rsid w:val="002F505E"/>
    <w:rsid w:val="002F56FC"/>
    <w:rsid w:val="002F67A4"/>
    <w:rsid w:val="002F6DAF"/>
    <w:rsid w:val="002F7840"/>
    <w:rsid w:val="0030048E"/>
    <w:rsid w:val="00301094"/>
    <w:rsid w:val="00301CB0"/>
    <w:rsid w:val="00302181"/>
    <w:rsid w:val="00302540"/>
    <w:rsid w:val="00302D5D"/>
    <w:rsid w:val="00302D71"/>
    <w:rsid w:val="00303A0B"/>
    <w:rsid w:val="00304387"/>
    <w:rsid w:val="003054A5"/>
    <w:rsid w:val="00305539"/>
    <w:rsid w:val="00305573"/>
    <w:rsid w:val="00306386"/>
    <w:rsid w:val="00306B67"/>
    <w:rsid w:val="00306E3D"/>
    <w:rsid w:val="00306EE8"/>
    <w:rsid w:val="00310261"/>
    <w:rsid w:val="003102D9"/>
    <w:rsid w:val="0031097D"/>
    <w:rsid w:val="00310E04"/>
    <w:rsid w:val="0031101A"/>
    <w:rsid w:val="00311134"/>
    <w:rsid w:val="00311391"/>
    <w:rsid w:val="003117C4"/>
    <w:rsid w:val="003118F2"/>
    <w:rsid w:val="003129D7"/>
    <w:rsid w:val="00313495"/>
    <w:rsid w:val="003140F5"/>
    <w:rsid w:val="0031432D"/>
    <w:rsid w:val="0031442E"/>
    <w:rsid w:val="00314930"/>
    <w:rsid w:val="003157CA"/>
    <w:rsid w:val="0031681B"/>
    <w:rsid w:val="00317FCC"/>
    <w:rsid w:val="00320417"/>
    <w:rsid w:val="00320A55"/>
    <w:rsid w:val="00320ABF"/>
    <w:rsid w:val="00321948"/>
    <w:rsid w:val="0032219E"/>
    <w:rsid w:val="00322350"/>
    <w:rsid w:val="00322D0B"/>
    <w:rsid w:val="00322E75"/>
    <w:rsid w:val="00323435"/>
    <w:rsid w:val="00323E8A"/>
    <w:rsid w:val="00324409"/>
    <w:rsid w:val="0032504D"/>
    <w:rsid w:val="00325E7E"/>
    <w:rsid w:val="00326ABD"/>
    <w:rsid w:val="00326F2A"/>
    <w:rsid w:val="0032703B"/>
    <w:rsid w:val="00327456"/>
    <w:rsid w:val="0033032A"/>
    <w:rsid w:val="00331566"/>
    <w:rsid w:val="0033194B"/>
    <w:rsid w:val="00331F4E"/>
    <w:rsid w:val="00332699"/>
    <w:rsid w:val="00333104"/>
    <w:rsid w:val="00333372"/>
    <w:rsid w:val="003333C5"/>
    <w:rsid w:val="003337D4"/>
    <w:rsid w:val="00335D8D"/>
    <w:rsid w:val="003365FF"/>
    <w:rsid w:val="00336634"/>
    <w:rsid w:val="00336802"/>
    <w:rsid w:val="00336EA7"/>
    <w:rsid w:val="00337007"/>
    <w:rsid w:val="003377C6"/>
    <w:rsid w:val="00337F95"/>
    <w:rsid w:val="0034007B"/>
    <w:rsid w:val="00340183"/>
    <w:rsid w:val="003401EC"/>
    <w:rsid w:val="00340E99"/>
    <w:rsid w:val="00341821"/>
    <w:rsid w:val="00341E1B"/>
    <w:rsid w:val="00342573"/>
    <w:rsid w:val="00343145"/>
    <w:rsid w:val="0034393E"/>
    <w:rsid w:val="00344BE6"/>
    <w:rsid w:val="00345020"/>
    <w:rsid w:val="0034557C"/>
    <w:rsid w:val="003467D2"/>
    <w:rsid w:val="00346845"/>
    <w:rsid w:val="00346D28"/>
    <w:rsid w:val="003470EF"/>
    <w:rsid w:val="00351932"/>
    <w:rsid w:val="00351D7B"/>
    <w:rsid w:val="00353604"/>
    <w:rsid w:val="003536AE"/>
    <w:rsid w:val="00354018"/>
    <w:rsid w:val="003547F9"/>
    <w:rsid w:val="00354B60"/>
    <w:rsid w:val="003551E2"/>
    <w:rsid w:val="00356376"/>
    <w:rsid w:val="003563FE"/>
    <w:rsid w:val="00356AAF"/>
    <w:rsid w:val="00357DCE"/>
    <w:rsid w:val="00360073"/>
    <w:rsid w:val="00361156"/>
    <w:rsid w:val="003616B3"/>
    <w:rsid w:val="003619A1"/>
    <w:rsid w:val="003621F8"/>
    <w:rsid w:val="00362470"/>
    <w:rsid w:val="003629CC"/>
    <w:rsid w:val="00362F14"/>
    <w:rsid w:val="003649AD"/>
    <w:rsid w:val="00364AF4"/>
    <w:rsid w:val="003650B6"/>
    <w:rsid w:val="003657BD"/>
    <w:rsid w:val="00366065"/>
    <w:rsid w:val="003663D1"/>
    <w:rsid w:val="00366C86"/>
    <w:rsid w:val="00366CE6"/>
    <w:rsid w:val="00366E9B"/>
    <w:rsid w:val="0036718E"/>
    <w:rsid w:val="003674DC"/>
    <w:rsid w:val="00370045"/>
    <w:rsid w:val="003707F1"/>
    <w:rsid w:val="003717A1"/>
    <w:rsid w:val="003733EF"/>
    <w:rsid w:val="0037361E"/>
    <w:rsid w:val="003742B8"/>
    <w:rsid w:val="00374613"/>
    <w:rsid w:val="00375144"/>
    <w:rsid w:val="0037554B"/>
    <w:rsid w:val="0037567A"/>
    <w:rsid w:val="00376379"/>
    <w:rsid w:val="003773A4"/>
    <w:rsid w:val="00377706"/>
    <w:rsid w:val="00380F47"/>
    <w:rsid w:val="0038149B"/>
    <w:rsid w:val="003817F5"/>
    <w:rsid w:val="003818B2"/>
    <w:rsid w:val="00381A66"/>
    <w:rsid w:val="00382275"/>
    <w:rsid w:val="00383D7C"/>
    <w:rsid w:val="003846F2"/>
    <w:rsid w:val="00385A6B"/>
    <w:rsid w:val="003864F4"/>
    <w:rsid w:val="0038658D"/>
    <w:rsid w:val="003869C0"/>
    <w:rsid w:val="00386C52"/>
    <w:rsid w:val="00387155"/>
    <w:rsid w:val="003874CB"/>
    <w:rsid w:val="003875A3"/>
    <w:rsid w:val="00387F7A"/>
    <w:rsid w:val="00390BC2"/>
    <w:rsid w:val="003910DF"/>
    <w:rsid w:val="00391155"/>
    <w:rsid w:val="00391CE7"/>
    <w:rsid w:val="00392428"/>
    <w:rsid w:val="00392D08"/>
    <w:rsid w:val="00392E05"/>
    <w:rsid w:val="003930F9"/>
    <w:rsid w:val="0039332E"/>
    <w:rsid w:val="0039358F"/>
    <w:rsid w:val="003942CF"/>
    <w:rsid w:val="00394D72"/>
    <w:rsid w:val="00394DA6"/>
    <w:rsid w:val="003950C2"/>
    <w:rsid w:val="0039591A"/>
    <w:rsid w:val="00395C5C"/>
    <w:rsid w:val="00395D65"/>
    <w:rsid w:val="00396430"/>
    <w:rsid w:val="00397017"/>
    <w:rsid w:val="00397502"/>
    <w:rsid w:val="00397BA4"/>
    <w:rsid w:val="003A0E1A"/>
    <w:rsid w:val="003A1067"/>
    <w:rsid w:val="003A1E94"/>
    <w:rsid w:val="003A1FCE"/>
    <w:rsid w:val="003A2401"/>
    <w:rsid w:val="003A250F"/>
    <w:rsid w:val="003A2584"/>
    <w:rsid w:val="003A28D9"/>
    <w:rsid w:val="003A2A82"/>
    <w:rsid w:val="003A2F3C"/>
    <w:rsid w:val="003A3923"/>
    <w:rsid w:val="003A3A60"/>
    <w:rsid w:val="003A5028"/>
    <w:rsid w:val="003A5439"/>
    <w:rsid w:val="003A56F4"/>
    <w:rsid w:val="003A597B"/>
    <w:rsid w:val="003A78AB"/>
    <w:rsid w:val="003A7B40"/>
    <w:rsid w:val="003A7CD9"/>
    <w:rsid w:val="003A7E58"/>
    <w:rsid w:val="003B08BA"/>
    <w:rsid w:val="003B0A0C"/>
    <w:rsid w:val="003B0ABE"/>
    <w:rsid w:val="003B0F72"/>
    <w:rsid w:val="003B1B2B"/>
    <w:rsid w:val="003B2306"/>
    <w:rsid w:val="003B23E5"/>
    <w:rsid w:val="003B3A02"/>
    <w:rsid w:val="003B4B88"/>
    <w:rsid w:val="003B51FC"/>
    <w:rsid w:val="003B69C4"/>
    <w:rsid w:val="003B6EE7"/>
    <w:rsid w:val="003B7494"/>
    <w:rsid w:val="003B75AA"/>
    <w:rsid w:val="003C0236"/>
    <w:rsid w:val="003C03F5"/>
    <w:rsid w:val="003C0596"/>
    <w:rsid w:val="003C11B2"/>
    <w:rsid w:val="003C153F"/>
    <w:rsid w:val="003C1568"/>
    <w:rsid w:val="003C1868"/>
    <w:rsid w:val="003C21B3"/>
    <w:rsid w:val="003C2675"/>
    <w:rsid w:val="003C29CF"/>
    <w:rsid w:val="003C303B"/>
    <w:rsid w:val="003C4761"/>
    <w:rsid w:val="003C4923"/>
    <w:rsid w:val="003C516A"/>
    <w:rsid w:val="003C5FA9"/>
    <w:rsid w:val="003C62D6"/>
    <w:rsid w:val="003C6ACC"/>
    <w:rsid w:val="003C6DD0"/>
    <w:rsid w:val="003C763C"/>
    <w:rsid w:val="003C7FE3"/>
    <w:rsid w:val="003D1199"/>
    <w:rsid w:val="003D1B4B"/>
    <w:rsid w:val="003D1FCF"/>
    <w:rsid w:val="003D2497"/>
    <w:rsid w:val="003D3488"/>
    <w:rsid w:val="003D39F0"/>
    <w:rsid w:val="003D44DB"/>
    <w:rsid w:val="003D52A2"/>
    <w:rsid w:val="003D54A4"/>
    <w:rsid w:val="003D5E08"/>
    <w:rsid w:val="003D63DB"/>
    <w:rsid w:val="003D68A0"/>
    <w:rsid w:val="003D72AF"/>
    <w:rsid w:val="003D796E"/>
    <w:rsid w:val="003D7998"/>
    <w:rsid w:val="003E1422"/>
    <w:rsid w:val="003E149B"/>
    <w:rsid w:val="003E1AC5"/>
    <w:rsid w:val="003E1EC2"/>
    <w:rsid w:val="003E2FD6"/>
    <w:rsid w:val="003E4B20"/>
    <w:rsid w:val="003E505C"/>
    <w:rsid w:val="003E555A"/>
    <w:rsid w:val="003E6607"/>
    <w:rsid w:val="003E672E"/>
    <w:rsid w:val="003E7A9F"/>
    <w:rsid w:val="003F0D6A"/>
    <w:rsid w:val="003F0E64"/>
    <w:rsid w:val="003F1BBD"/>
    <w:rsid w:val="003F1D47"/>
    <w:rsid w:val="003F2337"/>
    <w:rsid w:val="003F2DC8"/>
    <w:rsid w:val="003F2FD5"/>
    <w:rsid w:val="003F3386"/>
    <w:rsid w:val="003F3998"/>
    <w:rsid w:val="003F499A"/>
    <w:rsid w:val="003F5AD4"/>
    <w:rsid w:val="003F625E"/>
    <w:rsid w:val="003F7A77"/>
    <w:rsid w:val="003F7F26"/>
    <w:rsid w:val="003F7FDE"/>
    <w:rsid w:val="004003C8"/>
    <w:rsid w:val="00400E33"/>
    <w:rsid w:val="004013E3"/>
    <w:rsid w:val="004014DF"/>
    <w:rsid w:val="00401707"/>
    <w:rsid w:val="00401C82"/>
    <w:rsid w:val="004021F2"/>
    <w:rsid w:val="004023AD"/>
    <w:rsid w:val="004028D9"/>
    <w:rsid w:val="004034FC"/>
    <w:rsid w:val="0040354E"/>
    <w:rsid w:val="00403A5E"/>
    <w:rsid w:val="00403AAD"/>
    <w:rsid w:val="00403CA5"/>
    <w:rsid w:val="00404544"/>
    <w:rsid w:val="00405384"/>
    <w:rsid w:val="004060C0"/>
    <w:rsid w:val="00410A54"/>
    <w:rsid w:val="00411500"/>
    <w:rsid w:val="00412327"/>
    <w:rsid w:val="004124A7"/>
    <w:rsid w:val="00413B68"/>
    <w:rsid w:val="0041438F"/>
    <w:rsid w:val="0041448E"/>
    <w:rsid w:val="00414CDB"/>
    <w:rsid w:val="00414E3E"/>
    <w:rsid w:val="004151B8"/>
    <w:rsid w:val="00415DD7"/>
    <w:rsid w:val="0041622E"/>
    <w:rsid w:val="004163AE"/>
    <w:rsid w:val="004166CE"/>
    <w:rsid w:val="00416A5B"/>
    <w:rsid w:val="00416DB2"/>
    <w:rsid w:val="0041720A"/>
    <w:rsid w:val="00417ACA"/>
    <w:rsid w:val="00420601"/>
    <w:rsid w:val="00420B96"/>
    <w:rsid w:val="00420D95"/>
    <w:rsid w:val="0042101A"/>
    <w:rsid w:val="00421222"/>
    <w:rsid w:val="00421876"/>
    <w:rsid w:val="00421EF4"/>
    <w:rsid w:val="00423199"/>
    <w:rsid w:val="0042330B"/>
    <w:rsid w:val="00423BFC"/>
    <w:rsid w:val="00423D70"/>
    <w:rsid w:val="00423FEC"/>
    <w:rsid w:val="00424145"/>
    <w:rsid w:val="004249BA"/>
    <w:rsid w:val="00425CEC"/>
    <w:rsid w:val="00426280"/>
    <w:rsid w:val="004265D6"/>
    <w:rsid w:val="00426B47"/>
    <w:rsid w:val="00426E0E"/>
    <w:rsid w:val="004278C1"/>
    <w:rsid w:val="00427BCB"/>
    <w:rsid w:val="00427DB8"/>
    <w:rsid w:val="004309DF"/>
    <w:rsid w:val="00430C67"/>
    <w:rsid w:val="004312F3"/>
    <w:rsid w:val="004316DF"/>
    <w:rsid w:val="00431BF2"/>
    <w:rsid w:val="00431CFF"/>
    <w:rsid w:val="00431F27"/>
    <w:rsid w:val="00432753"/>
    <w:rsid w:val="00432A54"/>
    <w:rsid w:val="00432ECD"/>
    <w:rsid w:val="004349A2"/>
    <w:rsid w:val="0043516E"/>
    <w:rsid w:val="0043530D"/>
    <w:rsid w:val="00435AD3"/>
    <w:rsid w:val="00436777"/>
    <w:rsid w:val="004376A3"/>
    <w:rsid w:val="00437D0A"/>
    <w:rsid w:val="00437ECD"/>
    <w:rsid w:val="004405A0"/>
    <w:rsid w:val="00440DE4"/>
    <w:rsid w:val="00441013"/>
    <w:rsid w:val="004410EB"/>
    <w:rsid w:val="00441643"/>
    <w:rsid w:val="0044183C"/>
    <w:rsid w:val="00441DAB"/>
    <w:rsid w:val="00442402"/>
    <w:rsid w:val="004425F9"/>
    <w:rsid w:val="004426A5"/>
    <w:rsid w:val="004426BD"/>
    <w:rsid w:val="004427A9"/>
    <w:rsid w:val="004429B2"/>
    <w:rsid w:val="00442B08"/>
    <w:rsid w:val="00442B53"/>
    <w:rsid w:val="0044348E"/>
    <w:rsid w:val="00443936"/>
    <w:rsid w:val="00443B41"/>
    <w:rsid w:val="00443F4D"/>
    <w:rsid w:val="00444D7C"/>
    <w:rsid w:val="004462D3"/>
    <w:rsid w:val="00446A65"/>
    <w:rsid w:val="00446C55"/>
    <w:rsid w:val="004471A4"/>
    <w:rsid w:val="00447259"/>
    <w:rsid w:val="004478F3"/>
    <w:rsid w:val="00447E7C"/>
    <w:rsid w:val="00450588"/>
    <w:rsid w:val="00450708"/>
    <w:rsid w:val="004507A3"/>
    <w:rsid w:val="00450EE8"/>
    <w:rsid w:val="00451128"/>
    <w:rsid w:val="00451225"/>
    <w:rsid w:val="004512F9"/>
    <w:rsid w:val="004513BD"/>
    <w:rsid w:val="004513EE"/>
    <w:rsid w:val="00451559"/>
    <w:rsid w:val="004516E0"/>
    <w:rsid w:val="004520CF"/>
    <w:rsid w:val="004529F0"/>
    <w:rsid w:val="00452D34"/>
    <w:rsid w:val="00453268"/>
    <w:rsid w:val="00453B11"/>
    <w:rsid w:val="00454F30"/>
    <w:rsid w:val="00455EB4"/>
    <w:rsid w:val="004570A8"/>
    <w:rsid w:val="00457B05"/>
    <w:rsid w:val="004602A6"/>
    <w:rsid w:val="004607BD"/>
    <w:rsid w:val="004608A2"/>
    <w:rsid w:val="00461FC2"/>
    <w:rsid w:val="004622DD"/>
    <w:rsid w:val="004624A9"/>
    <w:rsid w:val="00462676"/>
    <w:rsid w:val="00462886"/>
    <w:rsid w:val="00462BEF"/>
    <w:rsid w:val="004634AE"/>
    <w:rsid w:val="004634FE"/>
    <w:rsid w:val="00463687"/>
    <w:rsid w:val="0046390D"/>
    <w:rsid w:val="00464502"/>
    <w:rsid w:val="0046486B"/>
    <w:rsid w:val="00464EAE"/>
    <w:rsid w:val="00465564"/>
    <w:rsid w:val="00466C59"/>
    <w:rsid w:val="00466FF8"/>
    <w:rsid w:val="00467204"/>
    <w:rsid w:val="00467745"/>
    <w:rsid w:val="004707BF"/>
    <w:rsid w:val="004708BE"/>
    <w:rsid w:val="00471663"/>
    <w:rsid w:val="00471F0D"/>
    <w:rsid w:val="00473945"/>
    <w:rsid w:val="00473F4C"/>
    <w:rsid w:val="0047401D"/>
    <w:rsid w:val="00475604"/>
    <w:rsid w:val="00475EF8"/>
    <w:rsid w:val="004764C8"/>
    <w:rsid w:val="00476A4F"/>
    <w:rsid w:val="00476D55"/>
    <w:rsid w:val="0047713E"/>
    <w:rsid w:val="00477E80"/>
    <w:rsid w:val="0048081F"/>
    <w:rsid w:val="004808A3"/>
    <w:rsid w:val="004813C8"/>
    <w:rsid w:val="00481955"/>
    <w:rsid w:val="00481E36"/>
    <w:rsid w:val="00481E82"/>
    <w:rsid w:val="0048251A"/>
    <w:rsid w:val="00482A09"/>
    <w:rsid w:val="00482B9D"/>
    <w:rsid w:val="00482C5E"/>
    <w:rsid w:val="004834B1"/>
    <w:rsid w:val="00484807"/>
    <w:rsid w:val="004857B6"/>
    <w:rsid w:val="0048612B"/>
    <w:rsid w:val="00486E33"/>
    <w:rsid w:val="00486FC9"/>
    <w:rsid w:val="004873A6"/>
    <w:rsid w:val="00490992"/>
    <w:rsid w:val="00491B62"/>
    <w:rsid w:val="00492FA9"/>
    <w:rsid w:val="004931EB"/>
    <w:rsid w:val="00493217"/>
    <w:rsid w:val="004937D2"/>
    <w:rsid w:val="00493905"/>
    <w:rsid w:val="00493AF0"/>
    <w:rsid w:val="0049440D"/>
    <w:rsid w:val="004946E6"/>
    <w:rsid w:val="00494BC5"/>
    <w:rsid w:val="00495262"/>
    <w:rsid w:val="00495638"/>
    <w:rsid w:val="004956B7"/>
    <w:rsid w:val="00495780"/>
    <w:rsid w:val="00495AAB"/>
    <w:rsid w:val="0049721A"/>
    <w:rsid w:val="0049744C"/>
    <w:rsid w:val="004A068A"/>
    <w:rsid w:val="004A0AF7"/>
    <w:rsid w:val="004A0EE8"/>
    <w:rsid w:val="004A0FF3"/>
    <w:rsid w:val="004A221B"/>
    <w:rsid w:val="004A272D"/>
    <w:rsid w:val="004A3894"/>
    <w:rsid w:val="004A3AF7"/>
    <w:rsid w:val="004A3FFE"/>
    <w:rsid w:val="004A401A"/>
    <w:rsid w:val="004A5A9C"/>
    <w:rsid w:val="004A5CF2"/>
    <w:rsid w:val="004A72A8"/>
    <w:rsid w:val="004A7AA2"/>
    <w:rsid w:val="004B0224"/>
    <w:rsid w:val="004B04A9"/>
    <w:rsid w:val="004B07F0"/>
    <w:rsid w:val="004B0BE5"/>
    <w:rsid w:val="004B4274"/>
    <w:rsid w:val="004B436E"/>
    <w:rsid w:val="004B4A7B"/>
    <w:rsid w:val="004B50C8"/>
    <w:rsid w:val="004B5B34"/>
    <w:rsid w:val="004B63B1"/>
    <w:rsid w:val="004B6484"/>
    <w:rsid w:val="004B6C06"/>
    <w:rsid w:val="004B6EBC"/>
    <w:rsid w:val="004B7232"/>
    <w:rsid w:val="004C0020"/>
    <w:rsid w:val="004C036E"/>
    <w:rsid w:val="004C0682"/>
    <w:rsid w:val="004C0E4C"/>
    <w:rsid w:val="004C1748"/>
    <w:rsid w:val="004C1ADC"/>
    <w:rsid w:val="004C286D"/>
    <w:rsid w:val="004C2C3F"/>
    <w:rsid w:val="004C3242"/>
    <w:rsid w:val="004C35D1"/>
    <w:rsid w:val="004C398C"/>
    <w:rsid w:val="004C39FB"/>
    <w:rsid w:val="004C3B3F"/>
    <w:rsid w:val="004C5CFC"/>
    <w:rsid w:val="004C5E94"/>
    <w:rsid w:val="004C62E4"/>
    <w:rsid w:val="004C667F"/>
    <w:rsid w:val="004C71D9"/>
    <w:rsid w:val="004C740F"/>
    <w:rsid w:val="004D042B"/>
    <w:rsid w:val="004D133D"/>
    <w:rsid w:val="004D2EBC"/>
    <w:rsid w:val="004D30B4"/>
    <w:rsid w:val="004D3313"/>
    <w:rsid w:val="004D35A4"/>
    <w:rsid w:val="004D3726"/>
    <w:rsid w:val="004D3B5F"/>
    <w:rsid w:val="004D41EA"/>
    <w:rsid w:val="004D5860"/>
    <w:rsid w:val="004D6B53"/>
    <w:rsid w:val="004D6DC7"/>
    <w:rsid w:val="004D733E"/>
    <w:rsid w:val="004E0368"/>
    <w:rsid w:val="004E0627"/>
    <w:rsid w:val="004E0909"/>
    <w:rsid w:val="004E0D7F"/>
    <w:rsid w:val="004E10D5"/>
    <w:rsid w:val="004E115C"/>
    <w:rsid w:val="004E133C"/>
    <w:rsid w:val="004E1819"/>
    <w:rsid w:val="004E2931"/>
    <w:rsid w:val="004E2C2D"/>
    <w:rsid w:val="004E339E"/>
    <w:rsid w:val="004E419C"/>
    <w:rsid w:val="004E46C3"/>
    <w:rsid w:val="004E47E5"/>
    <w:rsid w:val="004E4992"/>
    <w:rsid w:val="004E4F6C"/>
    <w:rsid w:val="004E50EA"/>
    <w:rsid w:val="004E5F3B"/>
    <w:rsid w:val="004E6F3B"/>
    <w:rsid w:val="004E6FBE"/>
    <w:rsid w:val="004E71AC"/>
    <w:rsid w:val="004F1144"/>
    <w:rsid w:val="004F1700"/>
    <w:rsid w:val="004F1D02"/>
    <w:rsid w:val="004F21B6"/>
    <w:rsid w:val="004F2496"/>
    <w:rsid w:val="004F3C01"/>
    <w:rsid w:val="004F3D0F"/>
    <w:rsid w:val="004F3D4C"/>
    <w:rsid w:val="004F3EB8"/>
    <w:rsid w:val="004F54E0"/>
    <w:rsid w:val="004F6302"/>
    <w:rsid w:val="004F7288"/>
    <w:rsid w:val="004F77B0"/>
    <w:rsid w:val="004F7E0A"/>
    <w:rsid w:val="0050124A"/>
    <w:rsid w:val="005020C0"/>
    <w:rsid w:val="005027C0"/>
    <w:rsid w:val="00502D3A"/>
    <w:rsid w:val="00504238"/>
    <w:rsid w:val="005045CE"/>
    <w:rsid w:val="00504E2D"/>
    <w:rsid w:val="0050511D"/>
    <w:rsid w:val="0050579B"/>
    <w:rsid w:val="00506B63"/>
    <w:rsid w:val="00507037"/>
    <w:rsid w:val="00507059"/>
    <w:rsid w:val="0050710F"/>
    <w:rsid w:val="00507147"/>
    <w:rsid w:val="00507595"/>
    <w:rsid w:val="00507D17"/>
    <w:rsid w:val="00510169"/>
    <w:rsid w:val="00510332"/>
    <w:rsid w:val="00510922"/>
    <w:rsid w:val="005121F7"/>
    <w:rsid w:val="0051261A"/>
    <w:rsid w:val="0051278A"/>
    <w:rsid w:val="005132CB"/>
    <w:rsid w:val="0051464C"/>
    <w:rsid w:val="00515895"/>
    <w:rsid w:val="00515F5D"/>
    <w:rsid w:val="00515FFD"/>
    <w:rsid w:val="005161D7"/>
    <w:rsid w:val="005172E5"/>
    <w:rsid w:val="00517CBD"/>
    <w:rsid w:val="005202CC"/>
    <w:rsid w:val="00521330"/>
    <w:rsid w:val="005216DF"/>
    <w:rsid w:val="00522ECF"/>
    <w:rsid w:val="00523031"/>
    <w:rsid w:val="00523DEB"/>
    <w:rsid w:val="005240EB"/>
    <w:rsid w:val="0052422C"/>
    <w:rsid w:val="0052517C"/>
    <w:rsid w:val="00526450"/>
    <w:rsid w:val="00526AFA"/>
    <w:rsid w:val="00526FBC"/>
    <w:rsid w:val="0052708F"/>
    <w:rsid w:val="005305B8"/>
    <w:rsid w:val="005305EE"/>
    <w:rsid w:val="0053152C"/>
    <w:rsid w:val="00532B6B"/>
    <w:rsid w:val="00532DD8"/>
    <w:rsid w:val="005339F7"/>
    <w:rsid w:val="00533FA4"/>
    <w:rsid w:val="00533FBF"/>
    <w:rsid w:val="005355A8"/>
    <w:rsid w:val="00535E75"/>
    <w:rsid w:val="00540BB7"/>
    <w:rsid w:val="0054135C"/>
    <w:rsid w:val="00542259"/>
    <w:rsid w:val="00542352"/>
    <w:rsid w:val="00542770"/>
    <w:rsid w:val="0054301F"/>
    <w:rsid w:val="005441AC"/>
    <w:rsid w:val="0054438D"/>
    <w:rsid w:val="00544C22"/>
    <w:rsid w:val="00544ED9"/>
    <w:rsid w:val="00550FAB"/>
    <w:rsid w:val="005517EC"/>
    <w:rsid w:val="00551DFD"/>
    <w:rsid w:val="00551E2D"/>
    <w:rsid w:val="00552B1B"/>
    <w:rsid w:val="00552B39"/>
    <w:rsid w:val="00554065"/>
    <w:rsid w:val="005541F2"/>
    <w:rsid w:val="00554682"/>
    <w:rsid w:val="005546BB"/>
    <w:rsid w:val="00554B90"/>
    <w:rsid w:val="00554B9D"/>
    <w:rsid w:val="00554CF4"/>
    <w:rsid w:val="00555056"/>
    <w:rsid w:val="0055527D"/>
    <w:rsid w:val="0055595C"/>
    <w:rsid w:val="005568DE"/>
    <w:rsid w:val="0055714C"/>
    <w:rsid w:val="00560FDB"/>
    <w:rsid w:val="0056144D"/>
    <w:rsid w:val="005617D7"/>
    <w:rsid w:val="005617FF"/>
    <w:rsid w:val="00561D8B"/>
    <w:rsid w:val="0056249D"/>
    <w:rsid w:val="0056298B"/>
    <w:rsid w:val="00563DFB"/>
    <w:rsid w:val="00564300"/>
    <w:rsid w:val="005656D2"/>
    <w:rsid w:val="0056577D"/>
    <w:rsid w:val="0056590F"/>
    <w:rsid w:val="00565A00"/>
    <w:rsid w:val="00565A86"/>
    <w:rsid w:val="0056602B"/>
    <w:rsid w:val="00566967"/>
    <w:rsid w:val="00567492"/>
    <w:rsid w:val="005677C4"/>
    <w:rsid w:val="00570092"/>
    <w:rsid w:val="00570C08"/>
    <w:rsid w:val="00573165"/>
    <w:rsid w:val="005734F2"/>
    <w:rsid w:val="0057360B"/>
    <w:rsid w:val="00573C9B"/>
    <w:rsid w:val="00573C9F"/>
    <w:rsid w:val="005749F2"/>
    <w:rsid w:val="005750FC"/>
    <w:rsid w:val="00575BFA"/>
    <w:rsid w:val="00575E30"/>
    <w:rsid w:val="0057610E"/>
    <w:rsid w:val="00576629"/>
    <w:rsid w:val="00577521"/>
    <w:rsid w:val="00577D56"/>
    <w:rsid w:val="00581427"/>
    <w:rsid w:val="005817F6"/>
    <w:rsid w:val="00582F54"/>
    <w:rsid w:val="005839D5"/>
    <w:rsid w:val="00583B49"/>
    <w:rsid w:val="00584168"/>
    <w:rsid w:val="0058427E"/>
    <w:rsid w:val="00584431"/>
    <w:rsid w:val="00584903"/>
    <w:rsid w:val="0058495C"/>
    <w:rsid w:val="00584C1F"/>
    <w:rsid w:val="00586947"/>
    <w:rsid w:val="00587914"/>
    <w:rsid w:val="00587EEE"/>
    <w:rsid w:val="005902AA"/>
    <w:rsid w:val="00590490"/>
    <w:rsid w:val="005906C4"/>
    <w:rsid w:val="005911EE"/>
    <w:rsid w:val="0059149A"/>
    <w:rsid w:val="00591B0B"/>
    <w:rsid w:val="00591D0B"/>
    <w:rsid w:val="005921A5"/>
    <w:rsid w:val="00592511"/>
    <w:rsid w:val="00592E34"/>
    <w:rsid w:val="00592F76"/>
    <w:rsid w:val="005936B4"/>
    <w:rsid w:val="005938FC"/>
    <w:rsid w:val="00594409"/>
    <w:rsid w:val="00595536"/>
    <w:rsid w:val="0059678C"/>
    <w:rsid w:val="005A0333"/>
    <w:rsid w:val="005A0B1D"/>
    <w:rsid w:val="005A109B"/>
    <w:rsid w:val="005A11A6"/>
    <w:rsid w:val="005A1823"/>
    <w:rsid w:val="005A1945"/>
    <w:rsid w:val="005A25DC"/>
    <w:rsid w:val="005A2BAC"/>
    <w:rsid w:val="005A3164"/>
    <w:rsid w:val="005A31C4"/>
    <w:rsid w:val="005A3913"/>
    <w:rsid w:val="005A40FD"/>
    <w:rsid w:val="005A4824"/>
    <w:rsid w:val="005A610A"/>
    <w:rsid w:val="005A712F"/>
    <w:rsid w:val="005B0167"/>
    <w:rsid w:val="005B051B"/>
    <w:rsid w:val="005B1502"/>
    <w:rsid w:val="005B1764"/>
    <w:rsid w:val="005B2679"/>
    <w:rsid w:val="005B56DE"/>
    <w:rsid w:val="005B60F5"/>
    <w:rsid w:val="005B61F3"/>
    <w:rsid w:val="005B61F4"/>
    <w:rsid w:val="005B7F25"/>
    <w:rsid w:val="005C05BB"/>
    <w:rsid w:val="005C066C"/>
    <w:rsid w:val="005C159B"/>
    <w:rsid w:val="005C34A2"/>
    <w:rsid w:val="005C44D2"/>
    <w:rsid w:val="005C4AAF"/>
    <w:rsid w:val="005C4AFE"/>
    <w:rsid w:val="005C4CD4"/>
    <w:rsid w:val="005C6389"/>
    <w:rsid w:val="005C64A8"/>
    <w:rsid w:val="005C7C5D"/>
    <w:rsid w:val="005D04CD"/>
    <w:rsid w:val="005D22D6"/>
    <w:rsid w:val="005D2587"/>
    <w:rsid w:val="005D2817"/>
    <w:rsid w:val="005D33E6"/>
    <w:rsid w:val="005D37B7"/>
    <w:rsid w:val="005D3AED"/>
    <w:rsid w:val="005D4149"/>
    <w:rsid w:val="005D4961"/>
    <w:rsid w:val="005D4C9B"/>
    <w:rsid w:val="005D636B"/>
    <w:rsid w:val="005D742E"/>
    <w:rsid w:val="005D7CB9"/>
    <w:rsid w:val="005E092C"/>
    <w:rsid w:val="005E0EDD"/>
    <w:rsid w:val="005E10BA"/>
    <w:rsid w:val="005E16C3"/>
    <w:rsid w:val="005E2736"/>
    <w:rsid w:val="005E33A0"/>
    <w:rsid w:val="005E3C29"/>
    <w:rsid w:val="005E3D63"/>
    <w:rsid w:val="005E4FFB"/>
    <w:rsid w:val="005E584F"/>
    <w:rsid w:val="005E6099"/>
    <w:rsid w:val="005E61D8"/>
    <w:rsid w:val="005E67AE"/>
    <w:rsid w:val="005E6BB0"/>
    <w:rsid w:val="005E7CED"/>
    <w:rsid w:val="005F08EA"/>
    <w:rsid w:val="005F0C6B"/>
    <w:rsid w:val="005F175A"/>
    <w:rsid w:val="005F1835"/>
    <w:rsid w:val="005F25A1"/>
    <w:rsid w:val="005F2F5F"/>
    <w:rsid w:val="005F34C0"/>
    <w:rsid w:val="005F3FB3"/>
    <w:rsid w:val="005F422D"/>
    <w:rsid w:val="005F4A71"/>
    <w:rsid w:val="005F4C93"/>
    <w:rsid w:val="005F58FB"/>
    <w:rsid w:val="005F6C71"/>
    <w:rsid w:val="005F6D23"/>
    <w:rsid w:val="005F748A"/>
    <w:rsid w:val="005F7722"/>
    <w:rsid w:val="005F7838"/>
    <w:rsid w:val="005F7878"/>
    <w:rsid w:val="005F7948"/>
    <w:rsid w:val="006002C8"/>
    <w:rsid w:val="00600450"/>
    <w:rsid w:val="00601F5A"/>
    <w:rsid w:val="0060216D"/>
    <w:rsid w:val="00602B99"/>
    <w:rsid w:val="006031F3"/>
    <w:rsid w:val="006036CE"/>
    <w:rsid w:val="00603B38"/>
    <w:rsid w:val="006043A1"/>
    <w:rsid w:val="0060453F"/>
    <w:rsid w:val="00604B85"/>
    <w:rsid w:val="00605A04"/>
    <w:rsid w:val="00606085"/>
    <w:rsid w:val="00606513"/>
    <w:rsid w:val="0060668C"/>
    <w:rsid w:val="00606B30"/>
    <w:rsid w:val="0060791B"/>
    <w:rsid w:val="0060796B"/>
    <w:rsid w:val="00607A66"/>
    <w:rsid w:val="00607A91"/>
    <w:rsid w:val="00607AB6"/>
    <w:rsid w:val="00607C7E"/>
    <w:rsid w:val="00610344"/>
    <w:rsid w:val="00610633"/>
    <w:rsid w:val="006114B8"/>
    <w:rsid w:val="00613186"/>
    <w:rsid w:val="0061337B"/>
    <w:rsid w:val="0061460B"/>
    <w:rsid w:val="00614B07"/>
    <w:rsid w:val="00615232"/>
    <w:rsid w:val="00615839"/>
    <w:rsid w:val="00616174"/>
    <w:rsid w:val="0061631F"/>
    <w:rsid w:val="00620635"/>
    <w:rsid w:val="006210DF"/>
    <w:rsid w:val="00621391"/>
    <w:rsid w:val="006214B5"/>
    <w:rsid w:val="006216C6"/>
    <w:rsid w:val="006226B2"/>
    <w:rsid w:val="00623D30"/>
    <w:rsid w:val="00623DDB"/>
    <w:rsid w:val="00624A70"/>
    <w:rsid w:val="00624D83"/>
    <w:rsid w:val="00625268"/>
    <w:rsid w:val="006256D4"/>
    <w:rsid w:val="00625C4B"/>
    <w:rsid w:val="006262BA"/>
    <w:rsid w:val="00627F7C"/>
    <w:rsid w:val="0063020A"/>
    <w:rsid w:val="006304EA"/>
    <w:rsid w:val="00630588"/>
    <w:rsid w:val="006313D5"/>
    <w:rsid w:val="00632A29"/>
    <w:rsid w:val="006330AA"/>
    <w:rsid w:val="00633683"/>
    <w:rsid w:val="00634580"/>
    <w:rsid w:val="00634742"/>
    <w:rsid w:val="00634B59"/>
    <w:rsid w:val="0063587B"/>
    <w:rsid w:val="006358A9"/>
    <w:rsid w:val="00635AD5"/>
    <w:rsid w:val="006368D0"/>
    <w:rsid w:val="00637540"/>
    <w:rsid w:val="006405F3"/>
    <w:rsid w:val="0064086A"/>
    <w:rsid w:val="00640934"/>
    <w:rsid w:val="00640EBA"/>
    <w:rsid w:val="00640EDE"/>
    <w:rsid w:val="00641A91"/>
    <w:rsid w:val="0064296F"/>
    <w:rsid w:val="00643697"/>
    <w:rsid w:val="00645255"/>
    <w:rsid w:val="00646D35"/>
    <w:rsid w:val="00646EBA"/>
    <w:rsid w:val="0064782D"/>
    <w:rsid w:val="0064796F"/>
    <w:rsid w:val="006502C8"/>
    <w:rsid w:val="00650859"/>
    <w:rsid w:val="0065090B"/>
    <w:rsid w:val="00651291"/>
    <w:rsid w:val="00651370"/>
    <w:rsid w:val="006516DD"/>
    <w:rsid w:val="00651D27"/>
    <w:rsid w:val="0065201C"/>
    <w:rsid w:val="00652F3A"/>
    <w:rsid w:val="006533E6"/>
    <w:rsid w:val="0065442D"/>
    <w:rsid w:val="00654EC4"/>
    <w:rsid w:val="00656496"/>
    <w:rsid w:val="0065666F"/>
    <w:rsid w:val="00657224"/>
    <w:rsid w:val="006575B9"/>
    <w:rsid w:val="006576D4"/>
    <w:rsid w:val="00657848"/>
    <w:rsid w:val="00657ADB"/>
    <w:rsid w:val="00657BC0"/>
    <w:rsid w:val="00660C76"/>
    <w:rsid w:val="006612A7"/>
    <w:rsid w:val="0066175F"/>
    <w:rsid w:val="00661C3A"/>
    <w:rsid w:val="00662119"/>
    <w:rsid w:val="00662254"/>
    <w:rsid w:val="0066348C"/>
    <w:rsid w:val="00663C68"/>
    <w:rsid w:val="00663F65"/>
    <w:rsid w:val="00664054"/>
    <w:rsid w:val="00664A7C"/>
    <w:rsid w:val="00664AD2"/>
    <w:rsid w:val="00665306"/>
    <w:rsid w:val="0066550F"/>
    <w:rsid w:val="0066644F"/>
    <w:rsid w:val="00666998"/>
    <w:rsid w:val="00667641"/>
    <w:rsid w:val="00667F92"/>
    <w:rsid w:val="006705B0"/>
    <w:rsid w:val="00671199"/>
    <w:rsid w:val="00671FB4"/>
    <w:rsid w:val="00672B07"/>
    <w:rsid w:val="00672B5E"/>
    <w:rsid w:val="006730CF"/>
    <w:rsid w:val="006736EB"/>
    <w:rsid w:val="00673A5C"/>
    <w:rsid w:val="00673AA4"/>
    <w:rsid w:val="00673E0F"/>
    <w:rsid w:val="0067446D"/>
    <w:rsid w:val="00674DBF"/>
    <w:rsid w:val="00674ED9"/>
    <w:rsid w:val="0067581F"/>
    <w:rsid w:val="0067603D"/>
    <w:rsid w:val="0067668B"/>
    <w:rsid w:val="00677A11"/>
    <w:rsid w:val="00677EB0"/>
    <w:rsid w:val="00680B05"/>
    <w:rsid w:val="0068125C"/>
    <w:rsid w:val="00681450"/>
    <w:rsid w:val="00681501"/>
    <w:rsid w:val="006816D0"/>
    <w:rsid w:val="00682E6F"/>
    <w:rsid w:val="0068321B"/>
    <w:rsid w:val="00683252"/>
    <w:rsid w:val="00683BFA"/>
    <w:rsid w:val="00683F53"/>
    <w:rsid w:val="006849DC"/>
    <w:rsid w:val="00685803"/>
    <w:rsid w:val="00686CE8"/>
    <w:rsid w:val="006870B7"/>
    <w:rsid w:val="0068714B"/>
    <w:rsid w:val="00687491"/>
    <w:rsid w:val="0068770A"/>
    <w:rsid w:val="00691F2C"/>
    <w:rsid w:val="00692AD3"/>
    <w:rsid w:val="00692F51"/>
    <w:rsid w:val="00693109"/>
    <w:rsid w:val="00694087"/>
    <w:rsid w:val="00694585"/>
    <w:rsid w:val="006946F2"/>
    <w:rsid w:val="00694847"/>
    <w:rsid w:val="00694C00"/>
    <w:rsid w:val="00695DD6"/>
    <w:rsid w:val="00696DBC"/>
    <w:rsid w:val="00697D94"/>
    <w:rsid w:val="006A090C"/>
    <w:rsid w:val="006A0F9F"/>
    <w:rsid w:val="006A0FFB"/>
    <w:rsid w:val="006A1178"/>
    <w:rsid w:val="006A1F75"/>
    <w:rsid w:val="006A4EAB"/>
    <w:rsid w:val="006A511D"/>
    <w:rsid w:val="006A51D0"/>
    <w:rsid w:val="006A5434"/>
    <w:rsid w:val="006A6373"/>
    <w:rsid w:val="006A6A98"/>
    <w:rsid w:val="006A708A"/>
    <w:rsid w:val="006A77A1"/>
    <w:rsid w:val="006A7AC1"/>
    <w:rsid w:val="006A7CF8"/>
    <w:rsid w:val="006A7D71"/>
    <w:rsid w:val="006A7FC5"/>
    <w:rsid w:val="006B02DA"/>
    <w:rsid w:val="006B0E8D"/>
    <w:rsid w:val="006B28EF"/>
    <w:rsid w:val="006B2999"/>
    <w:rsid w:val="006B2B60"/>
    <w:rsid w:val="006B2BB1"/>
    <w:rsid w:val="006B3FE3"/>
    <w:rsid w:val="006B45D7"/>
    <w:rsid w:val="006B47DD"/>
    <w:rsid w:val="006B4B36"/>
    <w:rsid w:val="006B51BD"/>
    <w:rsid w:val="006B5675"/>
    <w:rsid w:val="006B5A93"/>
    <w:rsid w:val="006B5D01"/>
    <w:rsid w:val="006B6FFD"/>
    <w:rsid w:val="006B7344"/>
    <w:rsid w:val="006B740A"/>
    <w:rsid w:val="006B760F"/>
    <w:rsid w:val="006B7B34"/>
    <w:rsid w:val="006B7EF3"/>
    <w:rsid w:val="006C01CF"/>
    <w:rsid w:val="006C0221"/>
    <w:rsid w:val="006C094F"/>
    <w:rsid w:val="006C0ADC"/>
    <w:rsid w:val="006C0BCD"/>
    <w:rsid w:val="006C1743"/>
    <w:rsid w:val="006C1A95"/>
    <w:rsid w:val="006C2359"/>
    <w:rsid w:val="006C28DD"/>
    <w:rsid w:val="006C2BA3"/>
    <w:rsid w:val="006C329D"/>
    <w:rsid w:val="006C3842"/>
    <w:rsid w:val="006C421F"/>
    <w:rsid w:val="006C464C"/>
    <w:rsid w:val="006C52FF"/>
    <w:rsid w:val="006C6702"/>
    <w:rsid w:val="006C6AEB"/>
    <w:rsid w:val="006C6B78"/>
    <w:rsid w:val="006C6BD2"/>
    <w:rsid w:val="006C7129"/>
    <w:rsid w:val="006C71A4"/>
    <w:rsid w:val="006C74C8"/>
    <w:rsid w:val="006C750B"/>
    <w:rsid w:val="006C7B78"/>
    <w:rsid w:val="006C7D90"/>
    <w:rsid w:val="006C7EA6"/>
    <w:rsid w:val="006D04CC"/>
    <w:rsid w:val="006D19CC"/>
    <w:rsid w:val="006D1F90"/>
    <w:rsid w:val="006D2315"/>
    <w:rsid w:val="006D3075"/>
    <w:rsid w:val="006D39C5"/>
    <w:rsid w:val="006D3E56"/>
    <w:rsid w:val="006D406D"/>
    <w:rsid w:val="006D4B66"/>
    <w:rsid w:val="006D4D78"/>
    <w:rsid w:val="006D5261"/>
    <w:rsid w:val="006D5840"/>
    <w:rsid w:val="006D6176"/>
    <w:rsid w:val="006D61E1"/>
    <w:rsid w:val="006D688B"/>
    <w:rsid w:val="006D7FA0"/>
    <w:rsid w:val="006E0827"/>
    <w:rsid w:val="006E0D38"/>
    <w:rsid w:val="006E2F62"/>
    <w:rsid w:val="006E4CBD"/>
    <w:rsid w:val="006E56E5"/>
    <w:rsid w:val="006E57EB"/>
    <w:rsid w:val="006E57FE"/>
    <w:rsid w:val="006E58D7"/>
    <w:rsid w:val="006E61D7"/>
    <w:rsid w:val="006E6679"/>
    <w:rsid w:val="006E68D3"/>
    <w:rsid w:val="006E692C"/>
    <w:rsid w:val="006E6B93"/>
    <w:rsid w:val="006F0131"/>
    <w:rsid w:val="006F033F"/>
    <w:rsid w:val="006F079E"/>
    <w:rsid w:val="006F09A4"/>
    <w:rsid w:val="006F0E28"/>
    <w:rsid w:val="006F0E34"/>
    <w:rsid w:val="006F137D"/>
    <w:rsid w:val="006F179B"/>
    <w:rsid w:val="006F1C09"/>
    <w:rsid w:val="006F3533"/>
    <w:rsid w:val="006F38B6"/>
    <w:rsid w:val="006F3E82"/>
    <w:rsid w:val="006F4AA9"/>
    <w:rsid w:val="006F4FD3"/>
    <w:rsid w:val="006F5532"/>
    <w:rsid w:val="006F640B"/>
    <w:rsid w:val="0070015D"/>
    <w:rsid w:val="00700225"/>
    <w:rsid w:val="0070134E"/>
    <w:rsid w:val="007023FC"/>
    <w:rsid w:val="00702564"/>
    <w:rsid w:val="0070279A"/>
    <w:rsid w:val="007035E6"/>
    <w:rsid w:val="0070360B"/>
    <w:rsid w:val="00703684"/>
    <w:rsid w:val="00703A1A"/>
    <w:rsid w:val="0070488D"/>
    <w:rsid w:val="007049DF"/>
    <w:rsid w:val="00704CE9"/>
    <w:rsid w:val="00705701"/>
    <w:rsid w:val="007073DD"/>
    <w:rsid w:val="00710388"/>
    <w:rsid w:val="00710C7D"/>
    <w:rsid w:val="007112EB"/>
    <w:rsid w:val="00711752"/>
    <w:rsid w:val="00711F85"/>
    <w:rsid w:val="007123AC"/>
    <w:rsid w:val="00712430"/>
    <w:rsid w:val="00712DCB"/>
    <w:rsid w:val="00713006"/>
    <w:rsid w:val="007155C3"/>
    <w:rsid w:val="0071592C"/>
    <w:rsid w:val="00715B40"/>
    <w:rsid w:val="00715E5B"/>
    <w:rsid w:val="00716398"/>
    <w:rsid w:val="0072150E"/>
    <w:rsid w:val="00721775"/>
    <w:rsid w:val="0072273E"/>
    <w:rsid w:val="00722A28"/>
    <w:rsid w:val="00722AF5"/>
    <w:rsid w:val="00722D84"/>
    <w:rsid w:val="00723651"/>
    <w:rsid w:val="00724068"/>
    <w:rsid w:val="00724693"/>
    <w:rsid w:val="00724827"/>
    <w:rsid w:val="0072521C"/>
    <w:rsid w:val="0072591E"/>
    <w:rsid w:val="00725A02"/>
    <w:rsid w:val="007263A6"/>
    <w:rsid w:val="00726F6C"/>
    <w:rsid w:val="0072798D"/>
    <w:rsid w:val="00727F8B"/>
    <w:rsid w:val="00730179"/>
    <w:rsid w:val="00730BDC"/>
    <w:rsid w:val="0073131A"/>
    <w:rsid w:val="00731419"/>
    <w:rsid w:val="00732EAD"/>
    <w:rsid w:val="00734CCA"/>
    <w:rsid w:val="00735157"/>
    <w:rsid w:val="0073542C"/>
    <w:rsid w:val="0073654C"/>
    <w:rsid w:val="0073669A"/>
    <w:rsid w:val="00737AA0"/>
    <w:rsid w:val="00740338"/>
    <w:rsid w:val="00740F3F"/>
    <w:rsid w:val="0074136A"/>
    <w:rsid w:val="007415D3"/>
    <w:rsid w:val="00741F70"/>
    <w:rsid w:val="0074225C"/>
    <w:rsid w:val="0074227D"/>
    <w:rsid w:val="00743565"/>
    <w:rsid w:val="00743EEE"/>
    <w:rsid w:val="007447DE"/>
    <w:rsid w:val="007449C2"/>
    <w:rsid w:val="00745B16"/>
    <w:rsid w:val="00745E53"/>
    <w:rsid w:val="007466C7"/>
    <w:rsid w:val="007469F1"/>
    <w:rsid w:val="00746B63"/>
    <w:rsid w:val="00746DC5"/>
    <w:rsid w:val="0074726A"/>
    <w:rsid w:val="007475CB"/>
    <w:rsid w:val="00747A76"/>
    <w:rsid w:val="00747D4F"/>
    <w:rsid w:val="00750332"/>
    <w:rsid w:val="007507C7"/>
    <w:rsid w:val="00750A78"/>
    <w:rsid w:val="00750BA4"/>
    <w:rsid w:val="00750FA9"/>
    <w:rsid w:val="00751CA1"/>
    <w:rsid w:val="00751DE7"/>
    <w:rsid w:val="00751E28"/>
    <w:rsid w:val="00752A7D"/>
    <w:rsid w:val="007531D5"/>
    <w:rsid w:val="007533CE"/>
    <w:rsid w:val="00753E15"/>
    <w:rsid w:val="00754448"/>
    <w:rsid w:val="00755C72"/>
    <w:rsid w:val="00756137"/>
    <w:rsid w:val="0076029C"/>
    <w:rsid w:val="007604B0"/>
    <w:rsid w:val="00760787"/>
    <w:rsid w:val="00761111"/>
    <w:rsid w:val="007615BD"/>
    <w:rsid w:val="00761686"/>
    <w:rsid w:val="00762483"/>
    <w:rsid w:val="00762F2B"/>
    <w:rsid w:val="007634A1"/>
    <w:rsid w:val="00763F5C"/>
    <w:rsid w:val="00764796"/>
    <w:rsid w:val="00764A20"/>
    <w:rsid w:val="0076582A"/>
    <w:rsid w:val="00766889"/>
    <w:rsid w:val="00766C1F"/>
    <w:rsid w:val="00766F73"/>
    <w:rsid w:val="00767038"/>
    <w:rsid w:val="007703B8"/>
    <w:rsid w:val="00770B98"/>
    <w:rsid w:val="00770E4A"/>
    <w:rsid w:val="00771179"/>
    <w:rsid w:val="007718DF"/>
    <w:rsid w:val="00771961"/>
    <w:rsid w:val="00772AD8"/>
    <w:rsid w:val="00772E0B"/>
    <w:rsid w:val="00773106"/>
    <w:rsid w:val="00773772"/>
    <w:rsid w:val="00773A72"/>
    <w:rsid w:val="0077421D"/>
    <w:rsid w:val="0077449A"/>
    <w:rsid w:val="00774A8F"/>
    <w:rsid w:val="0077552A"/>
    <w:rsid w:val="0077576E"/>
    <w:rsid w:val="00775C00"/>
    <w:rsid w:val="00776001"/>
    <w:rsid w:val="00776262"/>
    <w:rsid w:val="007770FD"/>
    <w:rsid w:val="007773D7"/>
    <w:rsid w:val="00777BC2"/>
    <w:rsid w:val="007801C7"/>
    <w:rsid w:val="00780799"/>
    <w:rsid w:val="00780ADF"/>
    <w:rsid w:val="0078147F"/>
    <w:rsid w:val="0078168F"/>
    <w:rsid w:val="00782A19"/>
    <w:rsid w:val="00784062"/>
    <w:rsid w:val="00784464"/>
    <w:rsid w:val="0078507A"/>
    <w:rsid w:val="007852D8"/>
    <w:rsid w:val="00785BEE"/>
    <w:rsid w:val="00785D8E"/>
    <w:rsid w:val="00785E86"/>
    <w:rsid w:val="00785F02"/>
    <w:rsid w:val="0078684B"/>
    <w:rsid w:val="007868A2"/>
    <w:rsid w:val="007875CB"/>
    <w:rsid w:val="00787FD8"/>
    <w:rsid w:val="0079087E"/>
    <w:rsid w:val="00790BDC"/>
    <w:rsid w:val="00790E3E"/>
    <w:rsid w:val="007917EE"/>
    <w:rsid w:val="00791F49"/>
    <w:rsid w:val="00791FA3"/>
    <w:rsid w:val="0079234D"/>
    <w:rsid w:val="0079243F"/>
    <w:rsid w:val="0079250E"/>
    <w:rsid w:val="007928C6"/>
    <w:rsid w:val="007938CD"/>
    <w:rsid w:val="00794F92"/>
    <w:rsid w:val="007954DE"/>
    <w:rsid w:val="00795D2E"/>
    <w:rsid w:val="00795EB7"/>
    <w:rsid w:val="0079FA4C"/>
    <w:rsid w:val="007A0153"/>
    <w:rsid w:val="007A0376"/>
    <w:rsid w:val="007A1D96"/>
    <w:rsid w:val="007A22E7"/>
    <w:rsid w:val="007A25A0"/>
    <w:rsid w:val="007A2C83"/>
    <w:rsid w:val="007A36AE"/>
    <w:rsid w:val="007A37BA"/>
    <w:rsid w:val="007A386A"/>
    <w:rsid w:val="007A3DE8"/>
    <w:rsid w:val="007A54F7"/>
    <w:rsid w:val="007A5A9A"/>
    <w:rsid w:val="007A62B4"/>
    <w:rsid w:val="007A638C"/>
    <w:rsid w:val="007A6A95"/>
    <w:rsid w:val="007A71B3"/>
    <w:rsid w:val="007B0EA2"/>
    <w:rsid w:val="007B11EC"/>
    <w:rsid w:val="007B160E"/>
    <w:rsid w:val="007B1DCB"/>
    <w:rsid w:val="007B2956"/>
    <w:rsid w:val="007B3024"/>
    <w:rsid w:val="007B41FB"/>
    <w:rsid w:val="007B436E"/>
    <w:rsid w:val="007B453C"/>
    <w:rsid w:val="007B46F8"/>
    <w:rsid w:val="007B5166"/>
    <w:rsid w:val="007B522B"/>
    <w:rsid w:val="007B6359"/>
    <w:rsid w:val="007B6877"/>
    <w:rsid w:val="007B6D96"/>
    <w:rsid w:val="007B7478"/>
    <w:rsid w:val="007B752F"/>
    <w:rsid w:val="007B76EF"/>
    <w:rsid w:val="007B7D7B"/>
    <w:rsid w:val="007C05E6"/>
    <w:rsid w:val="007C0766"/>
    <w:rsid w:val="007C318F"/>
    <w:rsid w:val="007C31A1"/>
    <w:rsid w:val="007C49EE"/>
    <w:rsid w:val="007C535E"/>
    <w:rsid w:val="007C541B"/>
    <w:rsid w:val="007C624F"/>
    <w:rsid w:val="007C6578"/>
    <w:rsid w:val="007C6B03"/>
    <w:rsid w:val="007C78E6"/>
    <w:rsid w:val="007C7A48"/>
    <w:rsid w:val="007C7DB7"/>
    <w:rsid w:val="007C7ED6"/>
    <w:rsid w:val="007D07A2"/>
    <w:rsid w:val="007D12DD"/>
    <w:rsid w:val="007D1A2D"/>
    <w:rsid w:val="007D2B88"/>
    <w:rsid w:val="007D2BFA"/>
    <w:rsid w:val="007D2EFC"/>
    <w:rsid w:val="007D35C2"/>
    <w:rsid w:val="007D3E8C"/>
    <w:rsid w:val="007D455D"/>
    <w:rsid w:val="007D457E"/>
    <w:rsid w:val="007D48D5"/>
    <w:rsid w:val="007D4C4D"/>
    <w:rsid w:val="007D51D0"/>
    <w:rsid w:val="007D5ABA"/>
    <w:rsid w:val="007D647D"/>
    <w:rsid w:val="007D66D2"/>
    <w:rsid w:val="007D707D"/>
    <w:rsid w:val="007E0D0D"/>
    <w:rsid w:val="007E1C11"/>
    <w:rsid w:val="007E1E94"/>
    <w:rsid w:val="007E25ED"/>
    <w:rsid w:val="007E389F"/>
    <w:rsid w:val="007E3ADB"/>
    <w:rsid w:val="007E3AEF"/>
    <w:rsid w:val="007E618F"/>
    <w:rsid w:val="007E62CC"/>
    <w:rsid w:val="007E67FA"/>
    <w:rsid w:val="007E690F"/>
    <w:rsid w:val="007E7264"/>
    <w:rsid w:val="007E735A"/>
    <w:rsid w:val="007E7C78"/>
    <w:rsid w:val="007F026F"/>
    <w:rsid w:val="007F078E"/>
    <w:rsid w:val="007F0AB7"/>
    <w:rsid w:val="007F0FEC"/>
    <w:rsid w:val="007F151D"/>
    <w:rsid w:val="007F18E4"/>
    <w:rsid w:val="007F1B21"/>
    <w:rsid w:val="007F26E5"/>
    <w:rsid w:val="007F333F"/>
    <w:rsid w:val="007F359F"/>
    <w:rsid w:val="007F39B8"/>
    <w:rsid w:val="007F3F99"/>
    <w:rsid w:val="007F401B"/>
    <w:rsid w:val="007F4445"/>
    <w:rsid w:val="007F4A0A"/>
    <w:rsid w:val="007F4B51"/>
    <w:rsid w:val="007F4D9E"/>
    <w:rsid w:val="007F5036"/>
    <w:rsid w:val="007F61DF"/>
    <w:rsid w:val="007F61EE"/>
    <w:rsid w:val="007F74D9"/>
    <w:rsid w:val="007F7A8D"/>
    <w:rsid w:val="00800323"/>
    <w:rsid w:val="0080067E"/>
    <w:rsid w:val="008006E3"/>
    <w:rsid w:val="00800892"/>
    <w:rsid w:val="00800E21"/>
    <w:rsid w:val="00800F9E"/>
    <w:rsid w:val="00800FB9"/>
    <w:rsid w:val="008010EF"/>
    <w:rsid w:val="00801304"/>
    <w:rsid w:val="00802DC1"/>
    <w:rsid w:val="0080440E"/>
    <w:rsid w:val="0080494F"/>
    <w:rsid w:val="00804961"/>
    <w:rsid w:val="00804FB8"/>
    <w:rsid w:val="0080508B"/>
    <w:rsid w:val="00805130"/>
    <w:rsid w:val="00805BD9"/>
    <w:rsid w:val="00805C79"/>
    <w:rsid w:val="00806678"/>
    <w:rsid w:val="00806C64"/>
    <w:rsid w:val="00806ED2"/>
    <w:rsid w:val="00807EB2"/>
    <w:rsid w:val="008101FC"/>
    <w:rsid w:val="00810A7A"/>
    <w:rsid w:val="00811013"/>
    <w:rsid w:val="00811698"/>
    <w:rsid w:val="00813A18"/>
    <w:rsid w:val="00814528"/>
    <w:rsid w:val="008147C8"/>
    <w:rsid w:val="00815C59"/>
    <w:rsid w:val="008161D0"/>
    <w:rsid w:val="00816A0A"/>
    <w:rsid w:val="00821827"/>
    <w:rsid w:val="00821871"/>
    <w:rsid w:val="0082247B"/>
    <w:rsid w:val="00823B2A"/>
    <w:rsid w:val="00823E7F"/>
    <w:rsid w:val="00823EB9"/>
    <w:rsid w:val="00824EB7"/>
    <w:rsid w:val="008253B2"/>
    <w:rsid w:val="0082541A"/>
    <w:rsid w:val="00825451"/>
    <w:rsid w:val="008259C0"/>
    <w:rsid w:val="00827411"/>
    <w:rsid w:val="008276D7"/>
    <w:rsid w:val="00827722"/>
    <w:rsid w:val="008279C5"/>
    <w:rsid w:val="00827DD6"/>
    <w:rsid w:val="008308B5"/>
    <w:rsid w:val="008308D4"/>
    <w:rsid w:val="00830A6D"/>
    <w:rsid w:val="00830BA6"/>
    <w:rsid w:val="008321C7"/>
    <w:rsid w:val="00832A07"/>
    <w:rsid w:val="00832B8B"/>
    <w:rsid w:val="00833AB4"/>
    <w:rsid w:val="00833B53"/>
    <w:rsid w:val="00833DF9"/>
    <w:rsid w:val="00834925"/>
    <w:rsid w:val="00836175"/>
    <w:rsid w:val="0083638D"/>
    <w:rsid w:val="00836465"/>
    <w:rsid w:val="00837E9A"/>
    <w:rsid w:val="00840E68"/>
    <w:rsid w:val="00840F3F"/>
    <w:rsid w:val="0084133A"/>
    <w:rsid w:val="008416C2"/>
    <w:rsid w:val="00841873"/>
    <w:rsid w:val="00841942"/>
    <w:rsid w:val="00841BDD"/>
    <w:rsid w:val="00841C36"/>
    <w:rsid w:val="008426FA"/>
    <w:rsid w:val="008427E9"/>
    <w:rsid w:val="00843C0D"/>
    <w:rsid w:val="00843F14"/>
    <w:rsid w:val="00845B1E"/>
    <w:rsid w:val="00845B58"/>
    <w:rsid w:val="0084647D"/>
    <w:rsid w:val="00846D8B"/>
    <w:rsid w:val="00847AFE"/>
    <w:rsid w:val="008506FA"/>
    <w:rsid w:val="00850B2C"/>
    <w:rsid w:val="00850D93"/>
    <w:rsid w:val="00851137"/>
    <w:rsid w:val="00852468"/>
    <w:rsid w:val="00852F24"/>
    <w:rsid w:val="0085345B"/>
    <w:rsid w:val="008534EC"/>
    <w:rsid w:val="00853A60"/>
    <w:rsid w:val="00853E1E"/>
    <w:rsid w:val="008545D0"/>
    <w:rsid w:val="00854A2D"/>
    <w:rsid w:val="00855740"/>
    <w:rsid w:val="00855ACB"/>
    <w:rsid w:val="00856883"/>
    <w:rsid w:val="00856C7F"/>
    <w:rsid w:val="0085732D"/>
    <w:rsid w:val="00857A14"/>
    <w:rsid w:val="00860169"/>
    <w:rsid w:val="008602E5"/>
    <w:rsid w:val="00860503"/>
    <w:rsid w:val="008618D3"/>
    <w:rsid w:val="008622ED"/>
    <w:rsid w:val="00862316"/>
    <w:rsid w:val="00862CB3"/>
    <w:rsid w:val="00862DEE"/>
    <w:rsid w:val="00862EF1"/>
    <w:rsid w:val="008636E9"/>
    <w:rsid w:val="008651B3"/>
    <w:rsid w:val="00865878"/>
    <w:rsid w:val="00865B77"/>
    <w:rsid w:val="00866832"/>
    <w:rsid w:val="00866CAB"/>
    <w:rsid w:val="008670B0"/>
    <w:rsid w:val="00867879"/>
    <w:rsid w:val="00867A0F"/>
    <w:rsid w:val="00867C96"/>
    <w:rsid w:val="00870A56"/>
    <w:rsid w:val="008716C4"/>
    <w:rsid w:val="00871737"/>
    <w:rsid w:val="00871DE4"/>
    <w:rsid w:val="00872AE1"/>
    <w:rsid w:val="00872C7E"/>
    <w:rsid w:val="008743F1"/>
    <w:rsid w:val="00874E72"/>
    <w:rsid w:val="00875731"/>
    <w:rsid w:val="00875DF6"/>
    <w:rsid w:val="00876AF8"/>
    <w:rsid w:val="00876EFF"/>
    <w:rsid w:val="008772E3"/>
    <w:rsid w:val="00877366"/>
    <w:rsid w:val="008774FA"/>
    <w:rsid w:val="0087759D"/>
    <w:rsid w:val="00877EF4"/>
    <w:rsid w:val="0088171E"/>
    <w:rsid w:val="00884DC3"/>
    <w:rsid w:val="008855E3"/>
    <w:rsid w:val="0088560C"/>
    <w:rsid w:val="00885807"/>
    <w:rsid w:val="00885963"/>
    <w:rsid w:val="00885A34"/>
    <w:rsid w:val="00885D78"/>
    <w:rsid w:val="0088660B"/>
    <w:rsid w:val="008867CE"/>
    <w:rsid w:val="00886C1D"/>
    <w:rsid w:val="00887036"/>
    <w:rsid w:val="0088749C"/>
    <w:rsid w:val="0089092C"/>
    <w:rsid w:val="00890A5D"/>
    <w:rsid w:val="00890AD7"/>
    <w:rsid w:val="008911DE"/>
    <w:rsid w:val="0089141C"/>
    <w:rsid w:val="008916F5"/>
    <w:rsid w:val="008919D0"/>
    <w:rsid w:val="008922D0"/>
    <w:rsid w:val="00892469"/>
    <w:rsid w:val="00892AF7"/>
    <w:rsid w:val="00892D59"/>
    <w:rsid w:val="00893382"/>
    <w:rsid w:val="008934B5"/>
    <w:rsid w:val="00893BEE"/>
    <w:rsid w:val="008957BF"/>
    <w:rsid w:val="008964DC"/>
    <w:rsid w:val="00896757"/>
    <w:rsid w:val="00896F64"/>
    <w:rsid w:val="0089724F"/>
    <w:rsid w:val="00897413"/>
    <w:rsid w:val="008977B3"/>
    <w:rsid w:val="008A0A57"/>
    <w:rsid w:val="008A1A1C"/>
    <w:rsid w:val="008A2CEC"/>
    <w:rsid w:val="008A38AA"/>
    <w:rsid w:val="008A3A14"/>
    <w:rsid w:val="008A3A44"/>
    <w:rsid w:val="008A3F05"/>
    <w:rsid w:val="008A405D"/>
    <w:rsid w:val="008A571F"/>
    <w:rsid w:val="008A629E"/>
    <w:rsid w:val="008A6AC8"/>
    <w:rsid w:val="008A6E99"/>
    <w:rsid w:val="008B001A"/>
    <w:rsid w:val="008B03AC"/>
    <w:rsid w:val="008B060B"/>
    <w:rsid w:val="008B0A8F"/>
    <w:rsid w:val="008B0B81"/>
    <w:rsid w:val="008B160E"/>
    <w:rsid w:val="008B1CF1"/>
    <w:rsid w:val="008B298F"/>
    <w:rsid w:val="008B2CEF"/>
    <w:rsid w:val="008B3EB3"/>
    <w:rsid w:val="008B4087"/>
    <w:rsid w:val="008B4459"/>
    <w:rsid w:val="008B503C"/>
    <w:rsid w:val="008B5654"/>
    <w:rsid w:val="008B57F3"/>
    <w:rsid w:val="008B6441"/>
    <w:rsid w:val="008B672D"/>
    <w:rsid w:val="008B67DB"/>
    <w:rsid w:val="008B699E"/>
    <w:rsid w:val="008B6E54"/>
    <w:rsid w:val="008B78F7"/>
    <w:rsid w:val="008C0815"/>
    <w:rsid w:val="008C0DD4"/>
    <w:rsid w:val="008C2497"/>
    <w:rsid w:val="008C25FA"/>
    <w:rsid w:val="008C29F5"/>
    <w:rsid w:val="008C2AA4"/>
    <w:rsid w:val="008C3037"/>
    <w:rsid w:val="008C3466"/>
    <w:rsid w:val="008C3AB3"/>
    <w:rsid w:val="008C53AB"/>
    <w:rsid w:val="008C5440"/>
    <w:rsid w:val="008C574A"/>
    <w:rsid w:val="008C582F"/>
    <w:rsid w:val="008C6A39"/>
    <w:rsid w:val="008C6A80"/>
    <w:rsid w:val="008C6DA8"/>
    <w:rsid w:val="008C7318"/>
    <w:rsid w:val="008C762E"/>
    <w:rsid w:val="008C7D92"/>
    <w:rsid w:val="008C7DBF"/>
    <w:rsid w:val="008C7F85"/>
    <w:rsid w:val="008CB2EE"/>
    <w:rsid w:val="008D0016"/>
    <w:rsid w:val="008D064B"/>
    <w:rsid w:val="008D1313"/>
    <w:rsid w:val="008D24AF"/>
    <w:rsid w:val="008D24F2"/>
    <w:rsid w:val="008D2ADA"/>
    <w:rsid w:val="008D34E5"/>
    <w:rsid w:val="008D3BD2"/>
    <w:rsid w:val="008D4E7E"/>
    <w:rsid w:val="008D554D"/>
    <w:rsid w:val="008D562B"/>
    <w:rsid w:val="008D5961"/>
    <w:rsid w:val="008D5B71"/>
    <w:rsid w:val="008D5D7C"/>
    <w:rsid w:val="008D5FD9"/>
    <w:rsid w:val="008D67A1"/>
    <w:rsid w:val="008D684C"/>
    <w:rsid w:val="008D74F3"/>
    <w:rsid w:val="008D7B18"/>
    <w:rsid w:val="008D7B49"/>
    <w:rsid w:val="008E05D3"/>
    <w:rsid w:val="008E07BD"/>
    <w:rsid w:val="008E1456"/>
    <w:rsid w:val="008E1EEB"/>
    <w:rsid w:val="008E2E20"/>
    <w:rsid w:val="008E2F9D"/>
    <w:rsid w:val="008E35BD"/>
    <w:rsid w:val="008E40A6"/>
    <w:rsid w:val="008E49F9"/>
    <w:rsid w:val="008E572E"/>
    <w:rsid w:val="008E6808"/>
    <w:rsid w:val="008E68C3"/>
    <w:rsid w:val="008F0A18"/>
    <w:rsid w:val="008F0BE6"/>
    <w:rsid w:val="008F21F1"/>
    <w:rsid w:val="008F2559"/>
    <w:rsid w:val="008F37A4"/>
    <w:rsid w:val="008F3C65"/>
    <w:rsid w:val="008F429E"/>
    <w:rsid w:val="008F537B"/>
    <w:rsid w:val="008F5753"/>
    <w:rsid w:val="008F5C31"/>
    <w:rsid w:val="008F6416"/>
    <w:rsid w:val="008F6D25"/>
    <w:rsid w:val="008F6F82"/>
    <w:rsid w:val="008F79D5"/>
    <w:rsid w:val="008F7F31"/>
    <w:rsid w:val="009005EC"/>
    <w:rsid w:val="0090155E"/>
    <w:rsid w:val="00901FD2"/>
    <w:rsid w:val="00902D54"/>
    <w:rsid w:val="009033D2"/>
    <w:rsid w:val="00903D62"/>
    <w:rsid w:val="00905B29"/>
    <w:rsid w:val="00905CFF"/>
    <w:rsid w:val="00905E95"/>
    <w:rsid w:val="0090696D"/>
    <w:rsid w:val="00906986"/>
    <w:rsid w:val="00906D09"/>
    <w:rsid w:val="00906F93"/>
    <w:rsid w:val="00907E6C"/>
    <w:rsid w:val="00910773"/>
    <w:rsid w:val="00910D6D"/>
    <w:rsid w:val="00910D7B"/>
    <w:rsid w:val="00910E14"/>
    <w:rsid w:val="00911A1B"/>
    <w:rsid w:val="0091237D"/>
    <w:rsid w:val="009125E9"/>
    <w:rsid w:val="0091275F"/>
    <w:rsid w:val="00913609"/>
    <w:rsid w:val="00913D7D"/>
    <w:rsid w:val="00914074"/>
    <w:rsid w:val="00914142"/>
    <w:rsid w:val="00914591"/>
    <w:rsid w:val="00914649"/>
    <w:rsid w:val="009147FC"/>
    <w:rsid w:val="00914971"/>
    <w:rsid w:val="00914C4E"/>
    <w:rsid w:val="00915015"/>
    <w:rsid w:val="0091524C"/>
    <w:rsid w:val="00915EB9"/>
    <w:rsid w:val="0091609A"/>
    <w:rsid w:val="00916145"/>
    <w:rsid w:val="0091717D"/>
    <w:rsid w:val="00917295"/>
    <w:rsid w:val="00917E5B"/>
    <w:rsid w:val="00920378"/>
    <w:rsid w:val="00920F76"/>
    <w:rsid w:val="009213DF"/>
    <w:rsid w:val="00921900"/>
    <w:rsid w:val="009225E3"/>
    <w:rsid w:val="00922A66"/>
    <w:rsid w:val="009233F1"/>
    <w:rsid w:val="0092371A"/>
    <w:rsid w:val="00923FC1"/>
    <w:rsid w:val="0092427E"/>
    <w:rsid w:val="00924429"/>
    <w:rsid w:val="0092466D"/>
    <w:rsid w:val="0092499C"/>
    <w:rsid w:val="009259BE"/>
    <w:rsid w:val="00925C7A"/>
    <w:rsid w:val="00926657"/>
    <w:rsid w:val="00926FC3"/>
    <w:rsid w:val="00927023"/>
    <w:rsid w:val="00927AC5"/>
    <w:rsid w:val="0093097A"/>
    <w:rsid w:val="00931FBB"/>
    <w:rsid w:val="0093335F"/>
    <w:rsid w:val="00933562"/>
    <w:rsid w:val="00933C48"/>
    <w:rsid w:val="009371B8"/>
    <w:rsid w:val="0094088F"/>
    <w:rsid w:val="0094138F"/>
    <w:rsid w:val="00941BCC"/>
    <w:rsid w:val="00941C10"/>
    <w:rsid w:val="00941D2D"/>
    <w:rsid w:val="00942B89"/>
    <w:rsid w:val="009439C8"/>
    <w:rsid w:val="00944342"/>
    <w:rsid w:val="009447AE"/>
    <w:rsid w:val="009451C0"/>
    <w:rsid w:val="0094558C"/>
    <w:rsid w:val="009458F4"/>
    <w:rsid w:val="00945B75"/>
    <w:rsid w:val="00945D19"/>
    <w:rsid w:val="00946476"/>
    <w:rsid w:val="00947727"/>
    <w:rsid w:val="00952507"/>
    <w:rsid w:val="00953FBB"/>
    <w:rsid w:val="00955822"/>
    <w:rsid w:val="00955B1F"/>
    <w:rsid w:val="00955D68"/>
    <w:rsid w:val="009564AC"/>
    <w:rsid w:val="00956E3B"/>
    <w:rsid w:val="00956FC8"/>
    <w:rsid w:val="00957FE2"/>
    <w:rsid w:val="0096061C"/>
    <w:rsid w:val="00960826"/>
    <w:rsid w:val="0096111F"/>
    <w:rsid w:val="009614A0"/>
    <w:rsid w:val="00961CC9"/>
    <w:rsid w:val="0096267D"/>
    <w:rsid w:val="0096338E"/>
    <w:rsid w:val="00963ADB"/>
    <w:rsid w:val="00963B32"/>
    <w:rsid w:val="00963BE8"/>
    <w:rsid w:val="009642A5"/>
    <w:rsid w:val="009645F1"/>
    <w:rsid w:val="0096630D"/>
    <w:rsid w:val="009663C1"/>
    <w:rsid w:val="0096722A"/>
    <w:rsid w:val="00967513"/>
    <w:rsid w:val="009703CC"/>
    <w:rsid w:val="00970808"/>
    <w:rsid w:val="009709AB"/>
    <w:rsid w:val="00970AB0"/>
    <w:rsid w:val="00970B16"/>
    <w:rsid w:val="00970EC2"/>
    <w:rsid w:val="00972618"/>
    <w:rsid w:val="00972BA4"/>
    <w:rsid w:val="00973923"/>
    <w:rsid w:val="00973D78"/>
    <w:rsid w:val="00974412"/>
    <w:rsid w:val="009748C7"/>
    <w:rsid w:val="0097513D"/>
    <w:rsid w:val="00975712"/>
    <w:rsid w:val="00975D18"/>
    <w:rsid w:val="00976D7E"/>
    <w:rsid w:val="009774A9"/>
    <w:rsid w:val="00977E2E"/>
    <w:rsid w:val="00980304"/>
    <w:rsid w:val="009804EB"/>
    <w:rsid w:val="0098063B"/>
    <w:rsid w:val="00980E3E"/>
    <w:rsid w:val="00980EC5"/>
    <w:rsid w:val="00981547"/>
    <w:rsid w:val="009822F5"/>
    <w:rsid w:val="00982A7B"/>
    <w:rsid w:val="00983C5C"/>
    <w:rsid w:val="00983D90"/>
    <w:rsid w:val="00984A31"/>
    <w:rsid w:val="009861B6"/>
    <w:rsid w:val="0098638E"/>
    <w:rsid w:val="00986C6D"/>
    <w:rsid w:val="009870D7"/>
    <w:rsid w:val="0098742B"/>
    <w:rsid w:val="0099019E"/>
    <w:rsid w:val="00990573"/>
    <w:rsid w:val="009907ED"/>
    <w:rsid w:val="00990903"/>
    <w:rsid w:val="009913F7"/>
    <w:rsid w:val="00991497"/>
    <w:rsid w:val="00991687"/>
    <w:rsid w:val="00993826"/>
    <w:rsid w:val="0099389C"/>
    <w:rsid w:val="00994FA5"/>
    <w:rsid w:val="00995196"/>
    <w:rsid w:val="00995781"/>
    <w:rsid w:val="00995DB4"/>
    <w:rsid w:val="00996B97"/>
    <w:rsid w:val="00997513"/>
    <w:rsid w:val="009A156E"/>
    <w:rsid w:val="009A240E"/>
    <w:rsid w:val="009A2E52"/>
    <w:rsid w:val="009A2F43"/>
    <w:rsid w:val="009A3D19"/>
    <w:rsid w:val="009A3F91"/>
    <w:rsid w:val="009A3FA7"/>
    <w:rsid w:val="009A4583"/>
    <w:rsid w:val="009A4F72"/>
    <w:rsid w:val="009A5481"/>
    <w:rsid w:val="009A5953"/>
    <w:rsid w:val="009A5C19"/>
    <w:rsid w:val="009A61EF"/>
    <w:rsid w:val="009A677F"/>
    <w:rsid w:val="009A695E"/>
    <w:rsid w:val="009A69E0"/>
    <w:rsid w:val="009A7226"/>
    <w:rsid w:val="009A757D"/>
    <w:rsid w:val="009A7B93"/>
    <w:rsid w:val="009A7E0A"/>
    <w:rsid w:val="009B1427"/>
    <w:rsid w:val="009B2547"/>
    <w:rsid w:val="009B25A5"/>
    <w:rsid w:val="009B30AC"/>
    <w:rsid w:val="009B32ED"/>
    <w:rsid w:val="009B36A8"/>
    <w:rsid w:val="009B4255"/>
    <w:rsid w:val="009B4323"/>
    <w:rsid w:val="009B48B8"/>
    <w:rsid w:val="009B49DC"/>
    <w:rsid w:val="009B50A4"/>
    <w:rsid w:val="009B5230"/>
    <w:rsid w:val="009B5703"/>
    <w:rsid w:val="009B5E0B"/>
    <w:rsid w:val="009B5FF3"/>
    <w:rsid w:val="009B691F"/>
    <w:rsid w:val="009B71AB"/>
    <w:rsid w:val="009B7EBC"/>
    <w:rsid w:val="009C051C"/>
    <w:rsid w:val="009C0646"/>
    <w:rsid w:val="009C0D40"/>
    <w:rsid w:val="009C18F7"/>
    <w:rsid w:val="009C2CB4"/>
    <w:rsid w:val="009C2E16"/>
    <w:rsid w:val="009C358B"/>
    <w:rsid w:val="009C379E"/>
    <w:rsid w:val="009C3D4A"/>
    <w:rsid w:val="009C3F2D"/>
    <w:rsid w:val="009C48A9"/>
    <w:rsid w:val="009C5F16"/>
    <w:rsid w:val="009C5F2C"/>
    <w:rsid w:val="009C71F4"/>
    <w:rsid w:val="009C7D45"/>
    <w:rsid w:val="009D0711"/>
    <w:rsid w:val="009D0774"/>
    <w:rsid w:val="009D12E9"/>
    <w:rsid w:val="009D13AE"/>
    <w:rsid w:val="009D188C"/>
    <w:rsid w:val="009D2819"/>
    <w:rsid w:val="009D2920"/>
    <w:rsid w:val="009D2AB1"/>
    <w:rsid w:val="009D2F38"/>
    <w:rsid w:val="009D2F9F"/>
    <w:rsid w:val="009D3368"/>
    <w:rsid w:val="009D4461"/>
    <w:rsid w:val="009D4BAB"/>
    <w:rsid w:val="009D4BD8"/>
    <w:rsid w:val="009D5919"/>
    <w:rsid w:val="009D5EF2"/>
    <w:rsid w:val="009D60C9"/>
    <w:rsid w:val="009D64E3"/>
    <w:rsid w:val="009D71BC"/>
    <w:rsid w:val="009E120E"/>
    <w:rsid w:val="009E2CF8"/>
    <w:rsid w:val="009E347C"/>
    <w:rsid w:val="009E3631"/>
    <w:rsid w:val="009E42D2"/>
    <w:rsid w:val="009E4E3E"/>
    <w:rsid w:val="009E5647"/>
    <w:rsid w:val="009E5978"/>
    <w:rsid w:val="009E5E0F"/>
    <w:rsid w:val="009E603A"/>
    <w:rsid w:val="009E6B1B"/>
    <w:rsid w:val="009E7815"/>
    <w:rsid w:val="009E7C0A"/>
    <w:rsid w:val="009E7CA0"/>
    <w:rsid w:val="009F10E3"/>
    <w:rsid w:val="009F19C0"/>
    <w:rsid w:val="009F1A99"/>
    <w:rsid w:val="009F1CDF"/>
    <w:rsid w:val="009F2FAC"/>
    <w:rsid w:val="009F31EC"/>
    <w:rsid w:val="009F3440"/>
    <w:rsid w:val="009F37A7"/>
    <w:rsid w:val="009F38F9"/>
    <w:rsid w:val="009F3985"/>
    <w:rsid w:val="009F49E7"/>
    <w:rsid w:val="009F4DDE"/>
    <w:rsid w:val="009F4FCD"/>
    <w:rsid w:val="009F5239"/>
    <w:rsid w:val="009F5417"/>
    <w:rsid w:val="009F71C9"/>
    <w:rsid w:val="009F75A8"/>
    <w:rsid w:val="009F7A53"/>
    <w:rsid w:val="00A0009D"/>
    <w:rsid w:val="00A001BC"/>
    <w:rsid w:val="00A00A47"/>
    <w:rsid w:val="00A029BA"/>
    <w:rsid w:val="00A030A9"/>
    <w:rsid w:val="00A03787"/>
    <w:rsid w:val="00A03EAD"/>
    <w:rsid w:val="00A04463"/>
    <w:rsid w:val="00A04871"/>
    <w:rsid w:val="00A050F7"/>
    <w:rsid w:val="00A05ABB"/>
    <w:rsid w:val="00A05D38"/>
    <w:rsid w:val="00A05DF5"/>
    <w:rsid w:val="00A06423"/>
    <w:rsid w:val="00A0682A"/>
    <w:rsid w:val="00A06C27"/>
    <w:rsid w:val="00A070D9"/>
    <w:rsid w:val="00A11284"/>
    <w:rsid w:val="00A11A1B"/>
    <w:rsid w:val="00A12000"/>
    <w:rsid w:val="00A14136"/>
    <w:rsid w:val="00A14413"/>
    <w:rsid w:val="00A155D4"/>
    <w:rsid w:val="00A15EC6"/>
    <w:rsid w:val="00A1696B"/>
    <w:rsid w:val="00A16C94"/>
    <w:rsid w:val="00A17007"/>
    <w:rsid w:val="00A171D0"/>
    <w:rsid w:val="00A17309"/>
    <w:rsid w:val="00A173E1"/>
    <w:rsid w:val="00A17819"/>
    <w:rsid w:val="00A2010E"/>
    <w:rsid w:val="00A2020A"/>
    <w:rsid w:val="00A20C03"/>
    <w:rsid w:val="00A20F54"/>
    <w:rsid w:val="00A2127A"/>
    <w:rsid w:val="00A219C8"/>
    <w:rsid w:val="00A21A9C"/>
    <w:rsid w:val="00A21CDE"/>
    <w:rsid w:val="00A21D37"/>
    <w:rsid w:val="00A2228F"/>
    <w:rsid w:val="00A23026"/>
    <w:rsid w:val="00A23390"/>
    <w:rsid w:val="00A23443"/>
    <w:rsid w:val="00A24C6C"/>
    <w:rsid w:val="00A24EC3"/>
    <w:rsid w:val="00A26034"/>
    <w:rsid w:val="00A261D7"/>
    <w:rsid w:val="00A26AC7"/>
    <w:rsid w:val="00A26C42"/>
    <w:rsid w:val="00A2732A"/>
    <w:rsid w:val="00A27B08"/>
    <w:rsid w:val="00A27C32"/>
    <w:rsid w:val="00A31565"/>
    <w:rsid w:val="00A31865"/>
    <w:rsid w:val="00A31E11"/>
    <w:rsid w:val="00A324E4"/>
    <w:rsid w:val="00A32BAA"/>
    <w:rsid w:val="00A34A8B"/>
    <w:rsid w:val="00A34FB4"/>
    <w:rsid w:val="00A367EE"/>
    <w:rsid w:val="00A371A6"/>
    <w:rsid w:val="00A40322"/>
    <w:rsid w:val="00A41E91"/>
    <w:rsid w:val="00A4251C"/>
    <w:rsid w:val="00A425BB"/>
    <w:rsid w:val="00A432C5"/>
    <w:rsid w:val="00A437E0"/>
    <w:rsid w:val="00A43E0C"/>
    <w:rsid w:val="00A43E44"/>
    <w:rsid w:val="00A444C7"/>
    <w:rsid w:val="00A449AC"/>
    <w:rsid w:val="00A45256"/>
    <w:rsid w:val="00A45420"/>
    <w:rsid w:val="00A4619F"/>
    <w:rsid w:val="00A473B5"/>
    <w:rsid w:val="00A50841"/>
    <w:rsid w:val="00A508B2"/>
    <w:rsid w:val="00A51BBD"/>
    <w:rsid w:val="00A5334A"/>
    <w:rsid w:val="00A535AF"/>
    <w:rsid w:val="00A53E2F"/>
    <w:rsid w:val="00A5515F"/>
    <w:rsid w:val="00A551C7"/>
    <w:rsid w:val="00A553A8"/>
    <w:rsid w:val="00A55C5F"/>
    <w:rsid w:val="00A56978"/>
    <w:rsid w:val="00A602D0"/>
    <w:rsid w:val="00A60B7A"/>
    <w:rsid w:val="00A62646"/>
    <w:rsid w:val="00A62C6F"/>
    <w:rsid w:val="00A62DBF"/>
    <w:rsid w:val="00A62F33"/>
    <w:rsid w:val="00A63CC2"/>
    <w:rsid w:val="00A646E8"/>
    <w:rsid w:val="00A64A21"/>
    <w:rsid w:val="00A65500"/>
    <w:rsid w:val="00A65CD0"/>
    <w:rsid w:val="00A6607F"/>
    <w:rsid w:val="00A6704B"/>
    <w:rsid w:val="00A6707F"/>
    <w:rsid w:val="00A7130D"/>
    <w:rsid w:val="00A716D0"/>
    <w:rsid w:val="00A7191B"/>
    <w:rsid w:val="00A71B4A"/>
    <w:rsid w:val="00A72FD4"/>
    <w:rsid w:val="00A736D8"/>
    <w:rsid w:val="00A73D0D"/>
    <w:rsid w:val="00A74043"/>
    <w:rsid w:val="00A749F8"/>
    <w:rsid w:val="00A74CA5"/>
    <w:rsid w:val="00A75564"/>
    <w:rsid w:val="00A75C5A"/>
    <w:rsid w:val="00A76622"/>
    <w:rsid w:val="00A76B50"/>
    <w:rsid w:val="00A76C68"/>
    <w:rsid w:val="00A76E84"/>
    <w:rsid w:val="00A77CED"/>
    <w:rsid w:val="00A809B2"/>
    <w:rsid w:val="00A80AB0"/>
    <w:rsid w:val="00A81023"/>
    <w:rsid w:val="00A81A4F"/>
    <w:rsid w:val="00A8226A"/>
    <w:rsid w:val="00A8239C"/>
    <w:rsid w:val="00A824A7"/>
    <w:rsid w:val="00A835A3"/>
    <w:rsid w:val="00A83D38"/>
    <w:rsid w:val="00A8483A"/>
    <w:rsid w:val="00A85DAA"/>
    <w:rsid w:val="00A8604F"/>
    <w:rsid w:val="00A86561"/>
    <w:rsid w:val="00A86F01"/>
    <w:rsid w:val="00A86F09"/>
    <w:rsid w:val="00A87F70"/>
    <w:rsid w:val="00A906BF"/>
    <w:rsid w:val="00A9079B"/>
    <w:rsid w:val="00A90E2B"/>
    <w:rsid w:val="00A91109"/>
    <w:rsid w:val="00A911E1"/>
    <w:rsid w:val="00A9143D"/>
    <w:rsid w:val="00A916FB"/>
    <w:rsid w:val="00A9228F"/>
    <w:rsid w:val="00A92C87"/>
    <w:rsid w:val="00A9342D"/>
    <w:rsid w:val="00A93843"/>
    <w:rsid w:val="00A93A33"/>
    <w:rsid w:val="00A93C81"/>
    <w:rsid w:val="00A93E4F"/>
    <w:rsid w:val="00A940BD"/>
    <w:rsid w:val="00A949ED"/>
    <w:rsid w:val="00A94EC9"/>
    <w:rsid w:val="00A95B0B"/>
    <w:rsid w:val="00A95E52"/>
    <w:rsid w:val="00A96E35"/>
    <w:rsid w:val="00A97E37"/>
    <w:rsid w:val="00A97F81"/>
    <w:rsid w:val="00AA03D6"/>
    <w:rsid w:val="00AA1050"/>
    <w:rsid w:val="00AA2436"/>
    <w:rsid w:val="00AA2E6B"/>
    <w:rsid w:val="00AA2F06"/>
    <w:rsid w:val="00AA3EF1"/>
    <w:rsid w:val="00AA46A3"/>
    <w:rsid w:val="00AA49F3"/>
    <w:rsid w:val="00AA5288"/>
    <w:rsid w:val="00AA54D0"/>
    <w:rsid w:val="00AA780F"/>
    <w:rsid w:val="00AB048E"/>
    <w:rsid w:val="00AB1AAA"/>
    <w:rsid w:val="00AB3761"/>
    <w:rsid w:val="00AB392C"/>
    <w:rsid w:val="00AB4D6A"/>
    <w:rsid w:val="00AB4F91"/>
    <w:rsid w:val="00AB546A"/>
    <w:rsid w:val="00AB5793"/>
    <w:rsid w:val="00AB6215"/>
    <w:rsid w:val="00AB70E0"/>
    <w:rsid w:val="00AB7386"/>
    <w:rsid w:val="00AB77EF"/>
    <w:rsid w:val="00AC098B"/>
    <w:rsid w:val="00AC0B8F"/>
    <w:rsid w:val="00AC0FE3"/>
    <w:rsid w:val="00AC1A11"/>
    <w:rsid w:val="00AC229F"/>
    <w:rsid w:val="00AC2504"/>
    <w:rsid w:val="00AC389E"/>
    <w:rsid w:val="00AC4065"/>
    <w:rsid w:val="00AC5700"/>
    <w:rsid w:val="00AC713B"/>
    <w:rsid w:val="00AC71B0"/>
    <w:rsid w:val="00AC7476"/>
    <w:rsid w:val="00AC796B"/>
    <w:rsid w:val="00AC7C0B"/>
    <w:rsid w:val="00AD0213"/>
    <w:rsid w:val="00AD0467"/>
    <w:rsid w:val="00AD0928"/>
    <w:rsid w:val="00AD0986"/>
    <w:rsid w:val="00AD0BF4"/>
    <w:rsid w:val="00AD1060"/>
    <w:rsid w:val="00AD124D"/>
    <w:rsid w:val="00AD15ED"/>
    <w:rsid w:val="00AD1646"/>
    <w:rsid w:val="00AD1B4A"/>
    <w:rsid w:val="00AD1E68"/>
    <w:rsid w:val="00AD224E"/>
    <w:rsid w:val="00AD2F84"/>
    <w:rsid w:val="00AD3825"/>
    <w:rsid w:val="00AD38D4"/>
    <w:rsid w:val="00AD3EEC"/>
    <w:rsid w:val="00AD4488"/>
    <w:rsid w:val="00AD4540"/>
    <w:rsid w:val="00AD478D"/>
    <w:rsid w:val="00AD4F09"/>
    <w:rsid w:val="00AD50AF"/>
    <w:rsid w:val="00AD5147"/>
    <w:rsid w:val="00AD5501"/>
    <w:rsid w:val="00AD5733"/>
    <w:rsid w:val="00AD5FBA"/>
    <w:rsid w:val="00AD66E2"/>
    <w:rsid w:val="00AD6B90"/>
    <w:rsid w:val="00AD75B9"/>
    <w:rsid w:val="00AD7E30"/>
    <w:rsid w:val="00AE19FA"/>
    <w:rsid w:val="00AE1B49"/>
    <w:rsid w:val="00AE2158"/>
    <w:rsid w:val="00AE3B9C"/>
    <w:rsid w:val="00AE3FCD"/>
    <w:rsid w:val="00AE4647"/>
    <w:rsid w:val="00AE4872"/>
    <w:rsid w:val="00AE6E26"/>
    <w:rsid w:val="00AE7006"/>
    <w:rsid w:val="00AE7126"/>
    <w:rsid w:val="00AE7162"/>
    <w:rsid w:val="00AE71F8"/>
    <w:rsid w:val="00AE77BF"/>
    <w:rsid w:val="00AE77C1"/>
    <w:rsid w:val="00AE79B8"/>
    <w:rsid w:val="00AE7D50"/>
    <w:rsid w:val="00AF07ED"/>
    <w:rsid w:val="00AF0A91"/>
    <w:rsid w:val="00AF0FEF"/>
    <w:rsid w:val="00AF2351"/>
    <w:rsid w:val="00AF237F"/>
    <w:rsid w:val="00AF2785"/>
    <w:rsid w:val="00AF2994"/>
    <w:rsid w:val="00AF2C9B"/>
    <w:rsid w:val="00AF3035"/>
    <w:rsid w:val="00AF3C4E"/>
    <w:rsid w:val="00AF4107"/>
    <w:rsid w:val="00AF43BD"/>
    <w:rsid w:val="00AF4C45"/>
    <w:rsid w:val="00AF4E6E"/>
    <w:rsid w:val="00AF539E"/>
    <w:rsid w:val="00AF5E8F"/>
    <w:rsid w:val="00AF61BC"/>
    <w:rsid w:val="00AF6252"/>
    <w:rsid w:val="00AF66C0"/>
    <w:rsid w:val="00AF7ACB"/>
    <w:rsid w:val="00AF7E15"/>
    <w:rsid w:val="00B003B3"/>
    <w:rsid w:val="00B00617"/>
    <w:rsid w:val="00B00930"/>
    <w:rsid w:val="00B00AB1"/>
    <w:rsid w:val="00B01394"/>
    <w:rsid w:val="00B017E7"/>
    <w:rsid w:val="00B01A87"/>
    <w:rsid w:val="00B01A9B"/>
    <w:rsid w:val="00B026A4"/>
    <w:rsid w:val="00B02CAB"/>
    <w:rsid w:val="00B03A3F"/>
    <w:rsid w:val="00B03CE6"/>
    <w:rsid w:val="00B04639"/>
    <w:rsid w:val="00B046B9"/>
    <w:rsid w:val="00B04845"/>
    <w:rsid w:val="00B04FAB"/>
    <w:rsid w:val="00B04FBE"/>
    <w:rsid w:val="00B0541A"/>
    <w:rsid w:val="00B063A3"/>
    <w:rsid w:val="00B06E0F"/>
    <w:rsid w:val="00B07680"/>
    <w:rsid w:val="00B0775B"/>
    <w:rsid w:val="00B105C8"/>
    <w:rsid w:val="00B106F5"/>
    <w:rsid w:val="00B118CB"/>
    <w:rsid w:val="00B11FF6"/>
    <w:rsid w:val="00B12532"/>
    <w:rsid w:val="00B14012"/>
    <w:rsid w:val="00B14052"/>
    <w:rsid w:val="00B14EC9"/>
    <w:rsid w:val="00B15908"/>
    <w:rsid w:val="00B16069"/>
    <w:rsid w:val="00B20403"/>
    <w:rsid w:val="00B20FC9"/>
    <w:rsid w:val="00B21152"/>
    <w:rsid w:val="00B21848"/>
    <w:rsid w:val="00B22C25"/>
    <w:rsid w:val="00B22F85"/>
    <w:rsid w:val="00B233CF"/>
    <w:rsid w:val="00B2396A"/>
    <w:rsid w:val="00B24C3F"/>
    <w:rsid w:val="00B251E3"/>
    <w:rsid w:val="00B25F51"/>
    <w:rsid w:val="00B261B7"/>
    <w:rsid w:val="00B26ADB"/>
    <w:rsid w:val="00B26E52"/>
    <w:rsid w:val="00B31385"/>
    <w:rsid w:val="00B316CA"/>
    <w:rsid w:val="00B31826"/>
    <w:rsid w:val="00B31F88"/>
    <w:rsid w:val="00B320D3"/>
    <w:rsid w:val="00B32898"/>
    <w:rsid w:val="00B331F3"/>
    <w:rsid w:val="00B33986"/>
    <w:rsid w:val="00B34294"/>
    <w:rsid w:val="00B34894"/>
    <w:rsid w:val="00B34A31"/>
    <w:rsid w:val="00B34AFE"/>
    <w:rsid w:val="00B34C7D"/>
    <w:rsid w:val="00B3514E"/>
    <w:rsid w:val="00B357AF"/>
    <w:rsid w:val="00B373AD"/>
    <w:rsid w:val="00B374DC"/>
    <w:rsid w:val="00B4146E"/>
    <w:rsid w:val="00B41881"/>
    <w:rsid w:val="00B41F91"/>
    <w:rsid w:val="00B43222"/>
    <w:rsid w:val="00B453FA"/>
    <w:rsid w:val="00B45998"/>
    <w:rsid w:val="00B463A8"/>
    <w:rsid w:val="00B47739"/>
    <w:rsid w:val="00B47A3D"/>
    <w:rsid w:val="00B47FAC"/>
    <w:rsid w:val="00B5169C"/>
    <w:rsid w:val="00B5186E"/>
    <w:rsid w:val="00B519EF"/>
    <w:rsid w:val="00B51BA8"/>
    <w:rsid w:val="00B51C50"/>
    <w:rsid w:val="00B52684"/>
    <w:rsid w:val="00B52F52"/>
    <w:rsid w:val="00B5353D"/>
    <w:rsid w:val="00B53685"/>
    <w:rsid w:val="00B541EC"/>
    <w:rsid w:val="00B54571"/>
    <w:rsid w:val="00B55EBD"/>
    <w:rsid w:val="00B5622A"/>
    <w:rsid w:val="00B56663"/>
    <w:rsid w:val="00B56707"/>
    <w:rsid w:val="00B607B9"/>
    <w:rsid w:val="00B616A3"/>
    <w:rsid w:val="00B619E4"/>
    <w:rsid w:val="00B61B40"/>
    <w:rsid w:val="00B62681"/>
    <w:rsid w:val="00B63CB8"/>
    <w:rsid w:val="00B63DE4"/>
    <w:rsid w:val="00B64563"/>
    <w:rsid w:val="00B65FAF"/>
    <w:rsid w:val="00B662C2"/>
    <w:rsid w:val="00B67420"/>
    <w:rsid w:val="00B67554"/>
    <w:rsid w:val="00B703EC"/>
    <w:rsid w:val="00B705B1"/>
    <w:rsid w:val="00B70837"/>
    <w:rsid w:val="00B70917"/>
    <w:rsid w:val="00B71377"/>
    <w:rsid w:val="00B714C7"/>
    <w:rsid w:val="00B714F1"/>
    <w:rsid w:val="00B71F24"/>
    <w:rsid w:val="00B72068"/>
    <w:rsid w:val="00B7269E"/>
    <w:rsid w:val="00B72896"/>
    <w:rsid w:val="00B72C06"/>
    <w:rsid w:val="00B738DE"/>
    <w:rsid w:val="00B73CDC"/>
    <w:rsid w:val="00B73EC9"/>
    <w:rsid w:val="00B742D3"/>
    <w:rsid w:val="00B74B05"/>
    <w:rsid w:val="00B75C6B"/>
    <w:rsid w:val="00B761C1"/>
    <w:rsid w:val="00B7706A"/>
    <w:rsid w:val="00B77B65"/>
    <w:rsid w:val="00B803AE"/>
    <w:rsid w:val="00B805EA"/>
    <w:rsid w:val="00B805FF"/>
    <w:rsid w:val="00B80946"/>
    <w:rsid w:val="00B8169F"/>
    <w:rsid w:val="00B82688"/>
    <w:rsid w:val="00B830C9"/>
    <w:rsid w:val="00B8354B"/>
    <w:rsid w:val="00B83E9C"/>
    <w:rsid w:val="00B84B1A"/>
    <w:rsid w:val="00B84C9F"/>
    <w:rsid w:val="00B85CD1"/>
    <w:rsid w:val="00B85E21"/>
    <w:rsid w:val="00B85EEA"/>
    <w:rsid w:val="00B86363"/>
    <w:rsid w:val="00B8703A"/>
    <w:rsid w:val="00B8779F"/>
    <w:rsid w:val="00B87A9A"/>
    <w:rsid w:val="00B90C29"/>
    <w:rsid w:val="00B90DB6"/>
    <w:rsid w:val="00B91770"/>
    <w:rsid w:val="00B921FC"/>
    <w:rsid w:val="00B93726"/>
    <w:rsid w:val="00B946DF"/>
    <w:rsid w:val="00B94AF9"/>
    <w:rsid w:val="00B94B54"/>
    <w:rsid w:val="00B94C9B"/>
    <w:rsid w:val="00B95404"/>
    <w:rsid w:val="00B957D7"/>
    <w:rsid w:val="00B969BC"/>
    <w:rsid w:val="00B970B9"/>
    <w:rsid w:val="00B9777A"/>
    <w:rsid w:val="00B977D4"/>
    <w:rsid w:val="00B97E67"/>
    <w:rsid w:val="00BA0286"/>
    <w:rsid w:val="00BA04D0"/>
    <w:rsid w:val="00BA1117"/>
    <w:rsid w:val="00BA12CB"/>
    <w:rsid w:val="00BA13D3"/>
    <w:rsid w:val="00BA1E98"/>
    <w:rsid w:val="00BA1F22"/>
    <w:rsid w:val="00BA2499"/>
    <w:rsid w:val="00BA3736"/>
    <w:rsid w:val="00BA3865"/>
    <w:rsid w:val="00BA46BD"/>
    <w:rsid w:val="00BA4B06"/>
    <w:rsid w:val="00BA4DFC"/>
    <w:rsid w:val="00BA6528"/>
    <w:rsid w:val="00BA6E96"/>
    <w:rsid w:val="00BA791F"/>
    <w:rsid w:val="00BA7B06"/>
    <w:rsid w:val="00BB0446"/>
    <w:rsid w:val="00BB0589"/>
    <w:rsid w:val="00BB0641"/>
    <w:rsid w:val="00BB1307"/>
    <w:rsid w:val="00BB16EF"/>
    <w:rsid w:val="00BB18E2"/>
    <w:rsid w:val="00BB1B68"/>
    <w:rsid w:val="00BB252B"/>
    <w:rsid w:val="00BB2900"/>
    <w:rsid w:val="00BB30DA"/>
    <w:rsid w:val="00BB31C1"/>
    <w:rsid w:val="00BB3714"/>
    <w:rsid w:val="00BB5E9C"/>
    <w:rsid w:val="00BB628A"/>
    <w:rsid w:val="00BB6827"/>
    <w:rsid w:val="00BB6C7F"/>
    <w:rsid w:val="00BB6DE0"/>
    <w:rsid w:val="00BC0FA9"/>
    <w:rsid w:val="00BC163A"/>
    <w:rsid w:val="00BC1FD9"/>
    <w:rsid w:val="00BC2112"/>
    <w:rsid w:val="00BC252D"/>
    <w:rsid w:val="00BC2D0C"/>
    <w:rsid w:val="00BC3359"/>
    <w:rsid w:val="00BC36AD"/>
    <w:rsid w:val="00BC36F4"/>
    <w:rsid w:val="00BC3E8A"/>
    <w:rsid w:val="00BC43C1"/>
    <w:rsid w:val="00BC48A8"/>
    <w:rsid w:val="00BC48D9"/>
    <w:rsid w:val="00BC4FA1"/>
    <w:rsid w:val="00BC661C"/>
    <w:rsid w:val="00BC690E"/>
    <w:rsid w:val="00BC6D1F"/>
    <w:rsid w:val="00BC7B85"/>
    <w:rsid w:val="00BC7DD9"/>
    <w:rsid w:val="00BD079F"/>
    <w:rsid w:val="00BD1C72"/>
    <w:rsid w:val="00BD1CC3"/>
    <w:rsid w:val="00BD1E65"/>
    <w:rsid w:val="00BD217F"/>
    <w:rsid w:val="00BD2972"/>
    <w:rsid w:val="00BD4C22"/>
    <w:rsid w:val="00BD52B2"/>
    <w:rsid w:val="00BD5B53"/>
    <w:rsid w:val="00BD5C3F"/>
    <w:rsid w:val="00BD69E7"/>
    <w:rsid w:val="00BD6F3F"/>
    <w:rsid w:val="00BD7045"/>
    <w:rsid w:val="00BD7BAB"/>
    <w:rsid w:val="00BD7E28"/>
    <w:rsid w:val="00BD7F14"/>
    <w:rsid w:val="00BE0D6F"/>
    <w:rsid w:val="00BE0E6E"/>
    <w:rsid w:val="00BE0FC0"/>
    <w:rsid w:val="00BE1662"/>
    <w:rsid w:val="00BE2397"/>
    <w:rsid w:val="00BE30EE"/>
    <w:rsid w:val="00BE3DE5"/>
    <w:rsid w:val="00BE4143"/>
    <w:rsid w:val="00BE4946"/>
    <w:rsid w:val="00BE4EA5"/>
    <w:rsid w:val="00BE5DF5"/>
    <w:rsid w:val="00BE6186"/>
    <w:rsid w:val="00BF04EB"/>
    <w:rsid w:val="00BF0E5D"/>
    <w:rsid w:val="00BF0EBC"/>
    <w:rsid w:val="00BF10E5"/>
    <w:rsid w:val="00BF143B"/>
    <w:rsid w:val="00BF16A5"/>
    <w:rsid w:val="00BF1D69"/>
    <w:rsid w:val="00BF2AB2"/>
    <w:rsid w:val="00BF36F4"/>
    <w:rsid w:val="00BF3B03"/>
    <w:rsid w:val="00BF3D1B"/>
    <w:rsid w:val="00BF4998"/>
    <w:rsid w:val="00BF4E99"/>
    <w:rsid w:val="00BF545A"/>
    <w:rsid w:val="00BF5713"/>
    <w:rsid w:val="00BF6A99"/>
    <w:rsid w:val="00BF6EE9"/>
    <w:rsid w:val="00BF6EFB"/>
    <w:rsid w:val="00BF7468"/>
    <w:rsid w:val="00C00762"/>
    <w:rsid w:val="00C01F19"/>
    <w:rsid w:val="00C0215D"/>
    <w:rsid w:val="00C029CD"/>
    <w:rsid w:val="00C03944"/>
    <w:rsid w:val="00C040A2"/>
    <w:rsid w:val="00C045AD"/>
    <w:rsid w:val="00C04816"/>
    <w:rsid w:val="00C04BC7"/>
    <w:rsid w:val="00C05408"/>
    <w:rsid w:val="00C055B0"/>
    <w:rsid w:val="00C05C1E"/>
    <w:rsid w:val="00C05C96"/>
    <w:rsid w:val="00C06EA3"/>
    <w:rsid w:val="00C071C8"/>
    <w:rsid w:val="00C075F1"/>
    <w:rsid w:val="00C07D70"/>
    <w:rsid w:val="00C10734"/>
    <w:rsid w:val="00C107CF"/>
    <w:rsid w:val="00C10F6A"/>
    <w:rsid w:val="00C11543"/>
    <w:rsid w:val="00C12042"/>
    <w:rsid w:val="00C121BE"/>
    <w:rsid w:val="00C124A4"/>
    <w:rsid w:val="00C12BAC"/>
    <w:rsid w:val="00C145A1"/>
    <w:rsid w:val="00C152F6"/>
    <w:rsid w:val="00C15463"/>
    <w:rsid w:val="00C16A80"/>
    <w:rsid w:val="00C1721C"/>
    <w:rsid w:val="00C17736"/>
    <w:rsid w:val="00C177FE"/>
    <w:rsid w:val="00C1780E"/>
    <w:rsid w:val="00C17BED"/>
    <w:rsid w:val="00C202D3"/>
    <w:rsid w:val="00C20666"/>
    <w:rsid w:val="00C20E0B"/>
    <w:rsid w:val="00C20FC6"/>
    <w:rsid w:val="00C21BD3"/>
    <w:rsid w:val="00C21DA8"/>
    <w:rsid w:val="00C21F88"/>
    <w:rsid w:val="00C22C72"/>
    <w:rsid w:val="00C2313F"/>
    <w:rsid w:val="00C237ED"/>
    <w:rsid w:val="00C23FE0"/>
    <w:rsid w:val="00C24227"/>
    <w:rsid w:val="00C250CD"/>
    <w:rsid w:val="00C2579D"/>
    <w:rsid w:val="00C25E47"/>
    <w:rsid w:val="00C267F8"/>
    <w:rsid w:val="00C26D50"/>
    <w:rsid w:val="00C274CB"/>
    <w:rsid w:val="00C300A5"/>
    <w:rsid w:val="00C309D0"/>
    <w:rsid w:val="00C30F46"/>
    <w:rsid w:val="00C31402"/>
    <w:rsid w:val="00C3218E"/>
    <w:rsid w:val="00C321DB"/>
    <w:rsid w:val="00C323AB"/>
    <w:rsid w:val="00C3274D"/>
    <w:rsid w:val="00C330C4"/>
    <w:rsid w:val="00C33715"/>
    <w:rsid w:val="00C345EA"/>
    <w:rsid w:val="00C3476B"/>
    <w:rsid w:val="00C3492B"/>
    <w:rsid w:val="00C34DA1"/>
    <w:rsid w:val="00C34E62"/>
    <w:rsid w:val="00C350E3"/>
    <w:rsid w:val="00C351A9"/>
    <w:rsid w:val="00C351CB"/>
    <w:rsid w:val="00C3644C"/>
    <w:rsid w:val="00C365A1"/>
    <w:rsid w:val="00C3699E"/>
    <w:rsid w:val="00C3744C"/>
    <w:rsid w:val="00C37462"/>
    <w:rsid w:val="00C40B5C"/>
    <w:rsid w:val="00C41437"/>
    <w:rsid w:val="00C415BF"/>
    <w:rsid w:val="00C4185F"/>
    <w:rsid w:val="00C41D10"/>
    <w:rsid w:val="00C423BE"/>
    <w:rsid w:val="00C4248A"/>
    <w:rsid w:val="00C43CA1"/>
    <w:rsid w:val="00C45371"/>
    <w:rsid w:val="00C454FE"/>
    <w:rsid w:val="00C455B6"/>
    <w:rsid w:val="00C45999"/>
    <w:rsid w:val="00C45E2F"/>
    <w:rsid w:val="00C477D9"/>
    <w:rsid w:val="00C479C1"/>
    <w:rsid w:val="00C50F8C"/>
    <w:rsid w:val="00C51381"/>
    <w:rsid w:val="00C52221"/>
    <w:rsid w:val="00C528E3"/>
    <w:rsid w:val="00C538CE"/>
    <w:rsid w:val="00C53CB2"/>
    <w:rsid w:val="00C53EA3"/>
    <w:rsid w:val="00C549A9"/>
    <w:rsid w:val="00C551C4"/>
    <w:rsid w:val="00C5541A"/>
    <w:rsid w:val="00C55CCD"/>
    <w:rsid w:val="00C564C6"/>
    <w:rsid w:val="00C5667E"/>
    <w:rsid w:val="00C56831"/>
    <w:rsid w:val="00C5686B"/>
    <w:rsid w:val="00C56E42"/>
    <w:rsid w:val="00C57826"/>
    <w:rsid w:val="00C579DC"/>
    <w:rsid w:val="00C57C72"/>
    <w:rsid w:val="00C57EE1"/>
    <w:rsid w:val="00C60A0C"/>
    <w:rsid w:val="00C60C9C"/>
    <w:rsid w:val="00C614B2"/>
    <w:rsid w:val="00C6160A"/>
    <w:rsid w:val="00C61EBE"/>
    <w:rsid w:val="00C6225B"/>
    <w:rsid w:val="00C622F4"/>
    <w:rsid w:val="00C62D48"/>
    <w:rsid w:val="00C63418"/>
    <w:rsid w:val="00C6367A"/>
    <w:rsid w:val="00C6381D"/>
    <w:rsid w:val="00C63DE3"/>
    <w:rsid w:val="00C6474C"/>
    <w:rsid w:val="00C647AA"/>
    <w:rsid w:val="00C64BAD"/>
    <w:rsid w:val="00C652F3"/>
    <w:rsid w:val="00C6642C"/>
    <w:rsid w:val="00C6683F"/>
    <w:rsid w:val="00C66D28"/>
    <w:rsid w:val="00C70BC7"/>
    <w:rsid w:val="00C70BCE"/>
    <w:rsid w:val="00C718C2"/>
    <w:rsid w:val="00C7245C"/>
    <w:rsid w:val="00C738D5"/>
    <w:rsid w:val="00C73A26"/>
    <w:rsid w:val="00C73C88"/>
    <w:rsid w:val="00C73D8F"/>
    <w:rsid w:val="00C744B8"/>
    <w:rsid w:val="00C74583"/>
    <w:rsid w:val="00C74C9A"/>
    <w:rsid w:val="00C7513A"/>
    <w:rsid w:val="00C755B3"/>
    <w:rsid w:val="00C76D17"/>
    <w:rsid w:val="00C76FF5"/>
    <w:rsid w:val="00C771E3"/>
    <w:rsid w:val="00C7796B"/>
    <w:rsid w:val="00C8018F"/>
    <w:rsid w:val="00C810B9"/>
    <w:rsid w:val="00C8177C"/>
    <w:rsid w:val="00C8243E"/>
    <w:rsid w:val="00C82ADC"/>
    <w:rsid w:val="00C82B3D"/>
    <w:rsid w:val="00C82CA5"/>
    <w:rsid w:val="00C83689"/>
    <w:rsid w:val="00C83C7E"/>
    <w:rsid w:val="00C83E01"/>
    <w:rsid w:val="00C847E9"/>
    <w:rsid w:val="00C84E84"/>
    <w:rsid w:val="00C8556D"/>
    <w:rsid w:val="00C85679"/>
    <w:rsid w:val="00C85A48"/>
    <w:rsid w:val="00C85F76"/>
    <w:rsid w:val="00C8746C"/>
    <w:rsid w:val="00C901FE"/>
    <w:rsid w:val="00C90346"/>
    <w:rsid w:val="00C90711"/>
    <w:rsid w:val="00C90CE0"/>
    <w:rsid w:val="00C913F6"/>
    <w:rsid w:val="00C915EB"/>
    <w:rsid w:val="00C916BF"/>
    <w:rsid w:val="00C928F6"/>
    <w:rsid w:val="00C933C2"/>
    <w:rsid w:val="00C93B35"/>
    <w:rsid w:val="00C93E1A"/>
    <w:rsid w:val="00C96A02"/>
    <w:rsid w:val="00C96E10"/>
    <w:rsid w:val="00C97BAC"/>
    <w:rsid w:val="00CA0683"/>
    <w:rsid w:val="00CA0AFC"/>
    <w:rsid w:val="00CA1B35"/>
    <w:rsid w:val="00CA1E46"/>
    <w:rsid w:val="00CA228B"/>
    <w:rsid w:val="00CA24BA"/>
    <w:rsid w:val="00CA2648"/>
    <w:rsid w:val="00CA2840"/>
    <w:rsid w:val="00CA287E"/>
    <w:rsid w:val="00CA2E74"/>
    <w:rsid w:val="00CA2E8E"/>
    <w:rsid w:val="00CA3517"/>
    <w:rsid w:val="00CA3CC0"/>
    <w:rsid w:val="00CA4516"/>
    <w:rsid w:val="00CA726C"/>
    <w:rsid w:val="00CA736A"/>
    <w:rsid w:val="00CA7C6F"/>
    <w:rsid w:val="00CB11BA"/>
    <w:rsid w:val="00CB1200"/>
    <w:rsid w:val="00CB12F2"/>
    <w:rsid w:val="00CB1C04"/>
    <w:rsid w:val="00CB2C0B"/>
    <w:rsid w:val="00CB2FB6"/>
    <w:rsid w:val="00CB37DE"/>
    <w:rsid w:val="00CB3C26"/>
    <w:rsid w:val="00CB42D6"/>
    <w:rsid w:val="00CB4B6E"/>
    <w:rsid w:val="00CB4C6D"/>
    <w:rsid w:val="00CB4F49"/>
    <w:rsid w:val="00CB5B2A"/>
    <w:rsid w:val="00CB7535"/>
    <w:rsid w:val="00CB7ACC"/>
    <w:rsid w:val="00CC03D1"/>
    <w:rsid w:val="00CC0556"/>
    <w:rsid w:val="00CC108F"/>
    <w:rsid w:val="00CC1298"/>
    <w:rsid w:val="00CC13FD"/>
    <w:rsid w:val="00CC2052"/>
    <w:rsid w:val="00CC2F09"/>
    <w:rsid w:val="00CC2FA5"/>
    <w:rsid w:val="00CC40BA"/>
    <w:rsid w:val="00CC4CAB"/>
    <w:rsid w:val="00CC4DD0"/>
    <w:rsid w:val="00CC51E7"/>
    <w:rsid w:val="00CC5273"/>
    <w:rsid w:val="00CC5ACB"/>
    <w:rsid w:val="00CC786A"/>
    <w:rsid w:val="00CC7A29"/>
    <w:rsid w:val="00CD0246"/>
    <w:rsid w:val="00CD02DD"/>
    <w:rsid w:val="00CD030A"/>
    <w:rsid w:val="00CD03AD"/>
    <w:rsid w:val="00CD0D26"/>
    <w:rsid w:val="00CD10C6"/>
    <w:rsid w:val="00CD2041"/>
    <w:rsid w:val="00CD226D"/>
    <w:rsid w:val="00CD248A"/>
    <w:rsid w:val="00CD30D2"/>
    <w:rsid w:val="00CD3D45"/>
    <w:rsid w:val="00CD446C"/>
    <w:rsid w:val="00CD4874"/>
    <w:rsid w:val="00CD49AD"/>
    <w:rsid w:val="00CD5821"/>
    <w:rsid w:val="00CD62DC"/>
    <w:rsid w:val="00CD7170"/>
    <w:rsid w:val="00CE0950"/>
    <w:rsid w:val="00CE12CB"/>
    <w:rsid w:val="00CE1617"/>
    <w:rsid w:val="00CE1D8C"/>
    <w:rsid w:val="00CE204F"/>
    <w:rsid w:val="00CE259E"/>
    <w:rsid w:val="00CE26A3"/>
    <w:rsid w:val="00CE3C42"/>
    <w:rsid w:val="00CE40A0"/>
    <w:rsid w:val="00CE4336"/>
    <w:rsid w:val="00CE4A25"/>
    <w:rsid w:val="00CE53C9"/>
    <w:rsid w:val="00CE56ED"/>
    <w:rsid w:val="00CE5BAD"/>
    <w:rsid w:val="00CE72C5"/>
    <w:rsid w:val="00CE79A4"/>
    <w:rsid w:val="00CF0D3D"/>
    <w:rsid w:val="00CF0FE5"/>
    <w:rsid w:val="00CF2135"/>
    <w:rsid w:val="00CF23D6"/>
    <w:rsid w:val="00CF23F8"/>
    <w:rsid w:val="00CF3571"/>
    <w:rsid w:val="00CF45EC"/>
    <w:rsid w:val="00CF4A13"/>
    <w:rsid w:val="00CF5716"/>
    <w:rsid w:val="00CF5FC3"/>
    <w:rsid w:val="00CF68C4"/>
    <w:rsid w:val="00CF7833"/>
    <w:rsid w:val="00CF7F75"/>
    <w:rsid w:val="00D00184"/>
    <w:rsid w:val="00D00D4C"/>
    <w:rsid w:val="00D02895"/>
    <w:rsid w:val="00D02D6D"/>
    <w:rsid w:val="00D0321F"/>
    <w:rsid w:val="00D0361B"/>
    <w:rsid w:val="00D03C11"/>
    <w:rsid w:val="00D04237"/>
    <w:rsid w:val="00D05399"/>
    <w:rsid w:val="00D05D72"/>
    <w:rsid w:val="00D0601D"/>
    <w:rsid w:val="00D06065"/>
    <w:rsid w:val="00D07362"/>
    <w:rsid w:val="00D07562"/>
    <w:rsid w:val="00D07AE7"/>
    <w:rsid w:val="00D101A9"/>
    <w:rsid w:val="00D1094A"/>
    <w:rsid w:val="00D10998"/>
    <w:rsid w:val="00D10DFD"/>
    <w:rsid w:val="00D11198"/>
    <w:rsid w:val="00D11251"/>
    <w:rsid w:val="00D1145B"/>
    <w:rsid w:val="00D1165A"/>
    <w:rsid w:val="00D1322F"/>
    <w:rsid w:val="00D13B30"/>
    <w:rsid w:val="00D1529F"/>
    <w:rsid w:val="00D15300"/>
    <w:rsid w:val="00D15997"/>
    <w:rsid w:val="00D1611B"/>
    <w:rsid w:val="00D165EE"/>
    <w:rsid w:val="00D166CE"/>
    <w:rsid w:val="00D16A1A"/>
    <w:rsid w:val="00D16EF9"/>
    <w:rsid w:val="00D17031"/>
    <w:rsid w:val="00D20370"/>
    <w:rsid w:val="00D208B9"/>
    <w:rsid w:val="00D2154E"/>
    <w:rsid w:val="00D2328A"/>
    <w:rsid w:val="00D23303"/>
    <w:rsid w:val="00D23B5A"/>
    <w:rsid w:val="00D23C05"/>
    <w:rsid w:val="00D242BE"/>
    <w:rsid w:val="00D2504A"/>
    <w:rsid w:val="00D2581F"/>
    <w:rsid w:val="00D25C9B"/>
    <w:rsid w:val="00D266C0"/>
    <w:rsid w:val="00D269CC"/>
    <w:rsid w:val="00D27185"/>
    <w:rsid w:val="00D27D1F"/>
    <w:rsid w:val="00D30EAB"/>
    <w:rsid w:val="00D310B7"/>
    <w:rsid w:val="00D31E08"/>
    <w:rsid w:val="00D320C0"/>
    <w:rsid w:val="00D328D2"/>
    <w:rsid w:val="00D32D4A"/>
    <w:rsid w:val="00D3410D"/>
    <w:rsid w:val="00D3413B"/>
    <w:rsid w:val="00D34324"/>
    <w:rsid w:val="00D3485B"/>
    <w:rsid w:val="00D34B3F"/>
    <w:rsid w:val="00D35019"/>
    <w:rsid w:val="00D353D9"/>
    <w:rsid w:val="00D355F9"/>
    <w:rsid w:val="00D36C45"/>
    <w:rsid w:val="00D3710D"/>
    <w:rsid w:val="00D40A44"/>
    <w:rsid w:val="00D41111"/>
    <w:rsid w:val="00D41B97"/>
    <w:rsid w:val="00D4246E"/>
    <w:rsid w:val="00D42E9E"/>
    <w:rsid w:val="00D430D5"/>
    <w:rsid w:val="00D43C5C"/>
    <w:rsid w:val="00D44659"/>
    <w:rsid w:val="00D45161"/>
    <w:rsid w:val="00D468F6"/>
    <w:rsid w:val="00D471BD"/>
    <w:rsid w:val="00D5072A"/>
    <w:rsid w:val="00D5092F"/>
    <w:rsid w:val="00D51901"/>
    <w:rsid w:val="00D51B57"/>
    <w:rsid w:val="00D5204B"/>
    <w:rsid w:val="00D52076"/>
    <w:rsid w:val="00D527C0"/>
    <w:rsid w:val="00D52F05"/>
    <w:rsid w:val="00D5385D"/>
    <w:rsid w:val="00D53BD4"/>
    <w:rsid w:val="00D54E1D"/>
    <w:rsid w:val="00D55814"/>
    <w:rsid w:val="00D57239"/>
    <w:rsid w:val="00D5793C"/>
    <w:rsid w:val="00D57B1C"/>
    <w:rsid w:val="00D57E47"/>
    <w:rsid w:val="00D6077E"/>
    <w:rsid w:val="00D607C8"/>
    <w:rsid w:val="00D60EB5"/>
    <w:rsid w:val="00D61003"/>
    <w:rsid w:val="00D610D8"/>
    <w:rsid w:val="00D615D4"/>
    <w:rsid w:val="00D61ACD"/>
    <w:rsid w:val="00D61B41"/>
    <w:rsid w:val="00D61B94"/>
    <w:rsid w:val="00D62471"/>
    <w:rsid w:val="00D64ED4"/>
    <w:rsid w:val="00D652F1"/>
    <w:rsid w:val="00D65471"/>
    <w:rsid w:val="00D6596A"/>
    <w:rsid w:val="00D65EEB"/>
    <w:rsid w:val="00D6754D"/>
    <w:rsid w:val="00D677E4"/>
    <w:rsid w:val="00D67AE7"/>
    <w:rsid w:val="00D7006A"/>
    <w:rsid w:val="00D70839"/>
    <w:rsid w:val="00D708E7"/>
    <w:rsid w:val="00D70B5C"/>
    <w:rsid w:val="00D70CBA"/>
    <w:rsid w:val="00D70FBD"/>
    <w:rsid w:val="00D712A5"/>
    <w:rsid w:val="00D72169"/>
    <w:rsid w:val="00D725A9"/>
    <w:rsid w:val="00D72DCB"/>
    <w:rsid w:val="00D73800"/>
    <w:rsid w:val="00D73B86"/>
    <w:rsid w:val="00D74489"/>
    <w:rsid w:val="00D744CA"/>
    <w:rsid w:val="00D74522"/>
    <w:rsid w:val="00D74B19"/>
    <w:rsid w:val="00D75C57"/>
    <w:rsid w:val="00D75CAF"/>
    <w:rsid w:val="00D760E8"/>
    <w:rsid w:val="00D764C3"/>
    <w:rsid w:val="00D7670A"/>
    <w:rsid w:val="00D771F4"/>
    <w:rsid w:val="00D77A7C"/>
    <w:rsid w:val="00D77C08"/>
    <w:rsid w:val="00D80174"/>
    <w:rsid w:val="00D808F5"/>
    <w:rsid w:val="00D80CA5"/>
    <w:rsid w:val="00D81386"/>
    <w:rsid w:val="00D81A1A"/>
    <w:rsid w:val="00D82150"/>
    <w:rsid w:val="00D821D3"/>
    <w:rsid w:val="00D8231F"/>
    <w:rsid w:val="00D828FC"/>
    <w:rsid w:val="00D82A9D"/>
    <w:rsid w:val="00D82D53"/>
    <w:rsid w:val="00D830D2"/>
    <w:rsid w:val="00D837AA"/>
    <w:rsid w:val="00D84BB7"/>
    <w:rsid w:val="00D8510A"/>
    <w:rsid w:val="00D8632A"/>
    <w:rsid w:val="00D8698E"/>
    <w:rsid w:val="00D87034"/>
    <w:rsid w:val="00D87052"/>
    <w:rsid w:val="00D87674"/>
    <w:rsid w:val="00D87910"/>
    <w:rsid w:val="00D87C13"/>
    <w:rsid w:val="00D87C7F"/>
    <w:rsid w:val="00D905CA"/>
    <w:rsid w:val="00D907FC"/>
    <w:rsid w:val="00D90867"/>
    <w:rsid w:val="00D90A4E"/>
    <w:rsid w:val="00D9123E"/>
    <w:rsid w:val="00D9127A"/>
    <w:rsid w:val="00D916DD"/>
    <w:rsid w:val="00D91E80"/>
    <w:rsid w:val="00D91EFD"/>
    <w:rsid w:val="00D921DB"/>
    <w:rsid w:val="00D92F62"/>
    <w:rsid w:val="00D930DC"/>
    <w:rsid w:val="00D942BD"/>
    <w:rsid w:val="00D9469C"/>
    <w:rsid w:val="00D94E9E"/>
    <w:rsid w:val="00D95664"/>
    <w:rsid w:val="00D96893"/>
    <w:rsid w:val="00D96BC9"/>
    <w:rsid w:val="00D97DDD"/>
    <w:rsid w:val="00DA0A3C"/>
    <w:rsid w:val="00DA0AA6"/>
    <w:rsid w:val="00DA0E85"/>
    <w:rsid w:val="00DA1530"/>
    <w:rsid w:val="00DA265D"/>
    <w:rsid w:val="00DA2B6E"/>
    <w:rsid w:val="00DA3344"/>
    <w:rsid w:val="00DA36B2"/>
    <w:rsid w:val="00DA3765"/>
    <w:rsid w:val="00DA3B87"/>
    <w:rsid w:val="00DA487F"/>
    <w:rsid w:val="00DA4D43"/>
    <w:rsid w:val="00DA6332"/>
    <w:rsid w:val="00DA6337"/>
    <w:rsid w:val="00DA64B5"/>
    <w:rsid w:val="00DA7442"/>
    <w:rsid w:val="00DB0699"/>
    <w:rsid w:val="00DB0746"/>
    <w:rsid w:val="00DB07A7"/>
    <w:rsid w:val="00DB121B"/>
    <w:rsid w:val="00DB3309"/>
    <w:rsid w:val="00DB3B93"/>
    <w:rsid w:val="00DB5193"/>
    <w:rsid w:val="00DB60F0"/>
    <w:rsid w:val="00DB61DD"/>
    <w:rsid w:val="00DB6F3C"/>
    <w:rsid w:val="00DB72CF"/>
    <w:rsid w:val="00DB7E1A"/>
    <w:rsid w:val="00DC0508"/>
    <w:rsid w:val="00DC0F28"/>
    <w:rsid w:val="00DC2245"/>
    <w:rsid w:val="00DC2FBA"/>
    <w:rsid w:val="00DC36E1"/>
    <w:rsid w:val="00DC3C12"/>
    <w:rsid w:val="00DC4BE8"/>
    <w:rsid w:val="00DC5180"/>
    <w:rsid w:val="00DC54B8"/>
    <w:rsid w:val="00DC5625"/>
    <w:rsid w:val="00DC6520"/>
    <w:rsid w:val="00DC6B51"/>
    <w:rsid w:val="00DC6CD6"/>
    <w:rsid w:val="00DC76F3"/>
    <w:rsid w:val="00DD06B5"/>
    <w:rsid w:val="00DD0B47"/>
    <w:rsid w:val="00DD1306"/>
    <w:rsid w:val="00DD19C3"/>
    <w:rsid w:val="00DD1C77"/>
    <w:rsid w:val="00DD21B9"/>
    <w:rsid w:val="00DD2423"/>
    <w:rsid w:val="00DD29E0"/>
    <w:rsid w:val="00DD2B91"/>
    <w:rsid w:val="00DD3765"/>
    <w:rsid w:val="00DD3CEA"/>
    <w:rsid w:val="00DD403C"/>
    <w:rsid w:val="00DD4A2E"/>
    <w:rsid w:val="00DD4AB4"/>
    <w:rsid w:val="00DD4AC1"/>
    <w:rsid w:val="00DD4DD3"/>
    <w:rsid w:val="00DD5F5B"/>
    <w:rsid w:val="00DD6A27"/>
    <w:rsid w:val="00DD6A7F"/>
    <w:rsid w:val="00DD6CD7"/>
    <w:rsid w:val="00DD751F"/>
    <w:rsid w:val="00DD76EA"/>
    <w:rsid w:val="00DD7CDB"/>
    <w:rsid w:val="00DE015B"/>
    <w:rsid w:val="00DE0651"/>
    <w:rsid w:val="00DE09DD"/>
    <w:rsid w:val="00DE17DF"/>
    <w:rsid w:val="00DE22CD"/>
    <w:rsid w:val="00DE2FA7"/>
    <w:rsid w:val="00DE3494"/>
    <w:rsid w:val="00DE3975"/>
    <w:rsid w:val="00DE3B19"/>
    <w:rsid w:val="00DE3E26"/>
    <w:rsid w:val="00DE5617"/>
    <w:rsid w:val="00DE5A14"/>
    <w:rsid w:val="00DE5C5B"/>
    <w:rsid w:val="00DE5C8E"/>
    <w:rsid w:val="00DE5FB4"/>
    <w:rsid w:val="00DE716C"/>
    <w:rsid w:val="00DE743A"/>
    <w:rsid w:val="00DF059E"/>
    <w:rsid w:val="00DF0DC0"/>
    <w:rsid w:val="00DF0EA9"/>
    <w:rsid w:val="00DF12FB"/>
    <w:rsid w:val="00DF1EB4"/>
    <w:rsid w:val="00DF22BF"/>
    <w:rsid w:val="00DF2787"/>
    <w:rsid w:val="00DF27AA"/>
    <w:rsid w:val="00DF2CE0"/>
    <w:rsid w:val="00DF2FEB"/>
    <w:rsid w:val="00DF34A3"/>
    <w:rsid w:val="00DF3AA1"/>
    <w:rsid w:val="00DF46D1"/>
    <w:rsid w:val="00DF4AAC"/>
    <w:rsid w:val="00DF5828"/>
    <w:rsid w:val="00DF582F"/>
    <w:rsid w:val="00DF5EC6"/>
    <w:rsid w:val="00DF6173"/>
    <w:rsid w:val="00DF67CF"/>
    <w:rsid w:val="00DF6E9A"/>
    <w:rsid w:val="00E00A0A"/>
    <w:rsid w:val="00E01060"/>
    <w:rsid w:val="00E012CE"/>
    <w:rsid w:val="00E01663"/>
    <w:rsid w:val="00E02FA7"/>
    <w:rsid w:val="00E034F0"/>
    <w:rsid w:val="00E03CC2"/>
    <w:rsid w:val="00E04397"/>
    <w:rsid w:val="00E0465A"/>
    <w:rsid w:val="00E05237"/>
    <w:rsid w:val="00E05B36"/>
    <w:rsid w:val="00E05D2A"/>
    <w:rsid w:val="00E05E98"/>
    <w:rsid w:val="00E060C9"/>
    <w:rsid w:val="00E067A6"/>
    <w:rsid w:val="00E0726B"/>
    <w:rsid w:val="00E07870"/>
    <w:rsid w:val="00E116F4"/>
    <w:rsid w:val="00E13138"/>
    <w:rsid w:val="00E139E0"/>
    <w:rsid w:val="00E144DC"/>
    <w:rsid w:val="00E14942"/>
    <w:rsid w:val="00E167B2"/>
    <w:rsid w:val="00E16C59"/>
    <w:rsid w:val="00E16D7C"/>
    <w:rsid w:val="00E16DCF"/>
    <w:rsid w:val="00E175FB"/>
    <w:rsid w:val="00E2196C"/>
    <w:rsid w:val="00E2204A"/>
    <w:rsid w:val="00E2281A"/>
    <w:rsid w:val="00E2300E"/>
    <w:rsid w:val="00E230B7"/>
    <w:rsid w:val="00E2455F"/>
    <w:rsid w:val="00E24610"/>
    <w:rsid w:val="00E24C39"/>
    <w:rsid w:val="00E24DEC"/>
    <w:rsid w:val="00E25B07"/>
    <w:rsid w:val="00E25CE6"/>
    <w:rsid w:val="00E267BB"/>
    <w:rsid w:val="00E26DDD"/>
    <w:rsid w:val="00E270AD"/>
    <w:rsid w:val="00E27524"/>
    <w:rsid w:val="00E27FE1"/>
    <w:rsid w:val="00E31BE4"/>
    <w:rsid w:val="00E32301"/>
    <w:rsid w:val="00E325D4"/>
    <w:rsid w:val="00E32D04"/>
    <w:rsid w:val="00E339D4"/>
    <w:rsid w:val="00E34CD9"/>
    <w:rsid w:val="00E34E6D"/>
    <w:rsid w:val="00E36B84"/>
    <w:rsid w:val="00E36CF0"/>
    <w:rsid w:val="00E3766D"/>
    <w:rsid w:val="00E3795E"/>
    <w:rsid w:val="00E402A8"/>
    <w:rsid w:val="00E40380"/>
    <w:rsid w:val="00E41A30"/>
    <w:rsid w:val="00E4291D"/>
    <w:rsid w:val="00E43C9E"/>
    <w:rsid w:val="00E451E2"/>
    <w:rsid w:val="00E45FAC"/>
    <w:rsid w:val="00E46547"/>
    <w:rsid w:val="00E46D33"/>
    <w:rsid w:val="00E46FF1"/>
    <w:rsid w:val="00E500FB"/>
    <w:rsid w:val="00E5020E"/>
    <w:rsid w:val="00E502F8"/>
    <w:rsid w:val="00E50639"/>
    <w:rsid w:val="00E50697"/>
    <w:rsid w:val="00E511B8"/>
    <w:rsid w:val="00E51AB5"/>
    <w:rsid w:val="00E5280D"/>
    <w:rsid w:val="00E53141"/>
    <w:rsid w:val="00E532AE"/>
    <w:rsid w:val="00E542D0"/>
    <w:rsid w:val="00E5528A"/>
    <w:rsid w:val="00E5629B"/>
    <w:rsid w:val="00E56D0B"/>
    <w:rsid w:val="00E56F29"/>
    <w:rsid w:val="00E61B75"/>
    <w:rsid w:val="00E62908"/>
    <w:rsid w:val="00E64262"/>
    <w:rsid w:val="00E64967"/>
    <w:rsid w:val="00E64B5C"/>
    <w:rsid w:val="00E64DD9"/>
    <w:rsid w:val="00E65120"/>
    <w:rsid w:val="00E6523B"/>
    <w:rsid w:val="00E6650B"/>
    <w:rsid w:val="00E66C68"/>
    <w:rsid w:val="00E672F8"/>
    <w:rsid w:val="00E67CC0"/>
    <w:rsid w:val="00E702F0"/>
    <w:rsid w:val="00E70B1D"/>
    <w:rsid w:val="00E7199D"/>
    <w:rsid w:val="00E71A6A"/>
    <w:rsid w:val="00E71B1A"/>
    <w:rsid w:val="00E71DE5"/>
    <w:rsid w:val="00E72A4B"/>
    <w:rsid w:val="00E736F6"/>
    <w:rsid w:val="00E74460"/>
    <w:rsid w:val="00E74C4E"/>
    <w:rsid w:val="00E7546F"/>
    <w:rsid w:val="00E758D9"/>
    <w:rsid w:val="00E75BE0"/>
    <w:rsid w:val="00E75E7E"/>
    <w:rsid w:val="00E76045"/>
    <w:rsid w:val="00E761C2"/>
    <w:rsid w:val="00E765FA"/>
    <w:rsid w:val="00E76B7A"/>
    <w:rsid w:val="00E76F83"/>
    <w:rsid w:val="00E77DBB"/>
    <w:rsid w:val="00E81599"/>
    <w:rsid w:val="00E81ADB"/>
    <w:rsid w:val="00E82C7B"/>
    <w:rsid w:val="00E83759"/>
    <w:rsid w:val="00E83F5C"/>
    <w:rsid w:val="00E8400C"/>
    <w:rsid w:val="00E84526"/>
    <w:rsid w:val="00E8503B"/>
    <w:rsid w:val="00E85175"/>
    <w:rsid w:val="00E85195"/>
    <w:rsid w:val="00E85DCA"/>
    <w:rsid w:val="00E86359"/>
    <w:rsid w:val="00E87260"/>
    <w:rsid w:val="00E87A65"/>
    <w:rsid w:val="00E904A4"/>
    <w:rsid w:val="00E909B6"/>
    <w:rsid w:val="00E90F46"/>
    <w:rsid w:val="00E9218E"/>
    <w:rsid w:val="00E9220D"/>
    <w:rsid w:val="00E922FA"/>
    <w:rsid w:val="00E9289E"/>
    <w:rsid w:val="00E9339B"/>
    <w:rsid w:val="00E94279"/>
    <w:rsid w:val="00E9448C"/>
    <w:rsid w:val="00E95E74"/>
    <w:rsid w:val="00E9660F"/>
    <w:rsid w:val="00E970BE"/>
    <w:rsid w:val="00E9754E"/>
    <w:rsid w:val="00E97B0F"/>
    <w:rsid w:val="00EA0C2B"/>
    <w:rsid w:val="00EA10E8"/>
    <w:rsid w:val="00EA16A0"/>
    <w:rsid w:val="00EA190E"/>
    <w:rsid w:val="00EA1A31"/>
    <w:rsid w:val="00EA1B2F"/>
    <w:rsid w:val="00EA283C"/>
    <w:rsid w:val="00EA3957"/>
    <w:rsid w:val="00EA3AFF"/>
    <w:rsid w:val="00EA44A4"/>
    <w:rsid w:val="00EA56EC"/>
    <w:rsid w:val="00EA5C56"/>
    <w:rsid w:val="00EA7216"/>
    <w:rsid w:val="00EB09CC"/>
    <w:rsid w:val="00EB12F5"/>
    <w:rsid w:val="00EB1532"/>
    <w:rsid w:val="00EB1C1A"/>
    <w:rsid w:val="00EB1D2A"/>
    <w:rsid w:val="00EB1FD5"/>
    <w:rsid w:val="00EB26AA"/>
    <w:rsid w:val="00EB29DD"/>
    <w:rsid w:val="00EB3B66"/>
    <w:rsid w:val="00EB3E45"/>
    <w:rsid w:val="00EB3F16"/>
    <w:rsid w:val="00EB4474"/>
    <w:rsid w:val="00EB47FB"/>
    <w:rsid w:val="00EB4E4C"/>
    <w:rsid w:val="00EB4E4F"/>
    <w:rsid w:val="00EB53B4"/>
    <w:rsid w:val="00EB54B3"/>
    <w:rsid w:val="00EB5921"/>
    <w:rsid w:val="00EB67A8"/>
    <w:rsid w:val="00EB6B41"/>
    <w:rsid w:val="00EB74C8"/>
    <w:rsid w:val="00EC089B"/>
    <w:rsid w:val="00EC0C98"/>
    <w:rsid w:val="00EC1113"/>
    <w:rsid w:val="00EC18D3"/>
    <w:rsid w:val="00EC1EF7"/>
    <w:rsid w:val="00EC211E"/>
    <w:rsid w:val="00EC2201"/>
    <w:rsid w:val="00EC2C2D"/>
    <w:rsid w:val="00EC3B04"/>
    <w:rsid w:val="00EC4607"/>
    <w:rsid w:val="00EC51A7"/>
    <w:rsid w:val="00EC55B5"/>
    <w:rsid w:val="00EC566C"/>
    <w:rsid w:val="00EC636E"/>
    <w:rsid w:val="00EC6379"/>
    <w:rsid w:val="00EC6B08"/>
    <w:rsid w:val="00EC73D7"/>
    <w:rsid w:val="00ED02E2"/>
    <w:rsid w:val="00ED030C"/>
    <w:rsid w:val="00ED08EE"/>
    <w:rsid w:val="00ED14B0"/>
    <w:rsid w:val="00ED18A8"/>
    <w:rsid w:val="00ED23F0"/>
    <w:rsid w:val="00ED2A59"/>
    <w:rsid w:val="00ED3707"/>
    <w:rsid w:val="00ED47CA"/>
    <w:rsid w:val="00ED4C93"/>
    <w:rsid w:val="00ED4DA7"/>
    <w:rsid w:val="00ED5B61"/>
    <w:rsid w:val="00ED603E"/>
    <w:rsid w:val="00ED6D24"/>
    <w:rsid w:val="00ED6FEB"/>
    <w:rsid w:val="00ED754E"/>
    <w:rsid w:val="00ED79CB"/>
    <w:rsid w:val="00ED79F1"/>
    <w:rsid w:val="00EE0347"/>
    <w:rsid w:val="00EE0A1D"/>
    <w:rsid w:val="00EE0CB7"/>
    <w:rsid w:val="00EE0E16"/>
    <w:rsid w:val="00EE1735"/>
    <w:rsid w:val="00EE1F2D"/>
    <w:rsid w:val="00EE28A9"/>
    <w:rsid w:val="00EE3ACD"/>
    <w:rsid w:val="00EE4590"/>
    <w:rsid w:val="00EE500F"/>
    <w:rsid w:val="00EE51FA"/>
    <w:rsid w:val="00EE562C"/>
    <w:rsid w:val="00EE578E"/>
    <w:rsid w:val="00EE58B4"/>
    <w:rsid w:val="00EE67BD"/>
    <w:rsid w:val="00EE6EA3"/>
    <w:rsid w:val="00EE7610"/>
    <w:rsid w:val="00EE76C0"/>
    <w:rsid w:val="00EE7B57"/>
    <w:rsid w:val="00EE7C34"/>
    <w:rsid w:val="00EE7CD3"/>
    <w:rsid w:val="00EE7F1F"/>
    <w:rsid w:val="00EF087C"/>
    <w:rsid w:val="00EF2036"/>
    <w:rsid w:val="00EF311C"/>
    <w:rsid w:val="00EF323D"/>
    <w:rsid w:val="00EF353C"/>
    <w:rsid w:val="00EF39DA"/>
    <w:rsid w:val="00EF3DB5"/>
    <w:rsid w:val="00EF3E54"/>
    <w:rsid w:val="00EF442A"/>
    <w:rsid w:val="00EF4813"/>
    <w:rsid w:val="00EF4937"/>
    <w:rsid w:val="00EF4AAF"/>
    <w:rsid w:val="00EF55E5"/>
    <w:rsid w:val="00EF590C"/>
    <w:rsid w:val="00EF5AB5"/>
    <w:rsid w:val="00EF6CCB"/>
    <w:rsid w:val="00EF6D89"/>
    <w:rsid w:val="00EF7C82"/>
    <w:rsid w:val="00F00021"/>
    <w:rsid w:val="00F00DA8"/>
    <w:rsid w:val="00F0145E"/>
    <w:rsid w:val="00F023D7"/>
    <w:rsid w:val="00F02890"/>
    <w:rsid w:val="00F03913"/>
    <w:rsid w:val="00F03A3B"/>
    <w:rsid w:val="00F03D10"/>
    <w:rsid w:val="00F04FB1"/>
    <w:rsid w:val="00F0540F"/>
    <w:rsid w:val="00F0576F"/>
    <w:rsid w:val="00F05856"/>
    <w:rsid w:val="00F05D8B"/>
    <w:rsid w:val="00F077AF"/>
    <w:rsid w:val="00F105D9"/>
    <w:rsid w:val="00F10A29"/>
    <w:rsid w:val="00F114E9"/>
    <w:rsid w:val="00F118DA"/>
    <w:rsid w:val="00F1206A"/>
    <w:rsid w:val="00F12665"/>
    <w:rsid w:val="00F12729"/>
    <w:rsid w:val="00F12EC6"/>
    <w:rsid w:val="00F13031"/>
    <w:rsid w:val="00F13E5D"/>
    <w:rsid w:val="00F13F58"/>
    <w:rsid w:val="00F14034"/>
    <w:rsid w:val="00F141CB"/>
    <w:rsid w:val="00F14242"/>
    <w:rsid w:val="00F14A5F"/>
    <w:rsid w:val="00F14B0D"/>
    <w:rsid w:val="00F14E8E"/>
    <w:rsid w:val="00F1528C"/>
    <w:rsid w:val="00F16152"/>
    <w:rsid w:val="00F16E80"/>
    <w:rsid w:val="00F17298"/>
    <w:rsid w:val="00F1769F"/>
    <w:rsid w:val="00F17C52"/>
    <w:rsid w:val="00F2001F"/>
    <w:rsid w:val="00F204FC"/>
    <w:rsid w:val="00F209CA"/>
    <w:rsid w:val="00F20AE1"/>
    <w:rsid w:val="00F20D24"/>
    <w:rsid w:val="00F20D9D"/>
    <w:rsid w:val="00F20DD9"/>
    <w:rsid w:val="00F226D3"/>
    <w:rsid w:val="00F22868"/>
    <w:rsid w:val="00F229C9"/>
    <w:rsid w:val="00F22C4A"/>
    <w:rsid w:val="00F2315E"/>
    <w:rsid w:val="00F23993"/>
    <w:rsid w:val="00F246A5"/>
    <w:rsid w:val="00F24F79"/>
    <w:rsid w:val="00F26D9E"/>
    <w:rsid w:val="00F2702B"/>
    <w:rsid w:val="00F30F8B"/>
    <w:rsid w:val="00F310E5"/>
    <w:rsid w:val="00F3187D"/>
    <w:rsid w:val="00F31AC5"/>
    <w:rsid w:val="00F31BEF"/>
    <w:rsid w:val="00F32446"/>
    <w:rsid w:val="00F325B9"/>
    <w:rsid w:val="00F32C31"/>
    <w:rsid w:val="00F32D01"/>
    <w:rsid w:val="00F3376D"/>
    <w:rsid w:val="00F33AB5"/>
    <w:rsid w:val="00F33DEA"/>
    <w:rsid w:val="00F33EC1"/>
    <w:rsid w:val="00F3403B"/>
    <w:rsid w:val="00F34481"/>
    <w:rsid w:val="00F344FB"/>
    <w:rsid w:val="00F351E7"/>
    <w:rsid w:val="00F36714"/>
    <w:rsid w:val="00F367B4"/>
    <w:rsid w:val="00F367E2"/>
    <w:rsid w:val="00F36B27"/>
    <w:rsid w:val="00F36E51"/>
    <w:rsid w:val="00F3726B"/>
    <w:rsid w:val="00F372F7"/>
    <w:rsid w:val="00F3737B"/>
    <w:rsid w:val="00F3780A"/>
    <w:rsid w:val="00F405D5"/>
    <w:rsid w:val="00F41206"/>
    <w:rsid w:val="00F425A2"/>
    <w:rsid w:val="00F44A41"/>
    <w:rsid w:val="00F44EE2"/>
    <w:rsid w:val="00F44FD8"/>
    <w:rsid w:val="00F45675"/>
    <w:rsid w:val="00F45918"/>
    <w:rsid w:val="00F45DA7"/>
    <w:rsid w:val="00F4642C"/>
    <w:rsid w:val="00F47293"/>
    <w:rsid w:val="00F47BA4"/>
    <w:rsid w:val="00F47F43"/>
    <w:rsid w:val="00F5045F"/>
    <w:rsid w:val="00F504BC"/>
    <w:rsid w:val="00F504E7"/>
    <w:rsid w:val="00F50622"/>
    <w:rsid w:val="00F506FA"/>
    <w:rsid w:val="00F50AB3"/>
    <w:rsid w:val="00F50FE4"/>
    <w:rsid w:val="00F513AC"/>
    <w:rsid w:val="00F522B2"/>
    <w:rsid w:val="00F5306E"/>
    <w:rsid w:val="00F53A2A"/>
    <w:rsid w:val="00F53CA2"/>
    <w:rsid w:val="00F53DBA"/>
    <w:rsid w:val="00F546C1"/>
    <w:rsid w:val="00F54B7E"/>
    <w:rsid w:val="00F550FD"/>
    <w:rsid w:val="00F551E2"/>
    <w:rsid w:val="00F55E3F"/>
    <w:rsid w:val="00F56438"/>
    <w:rsid w:val="00F5665D"/>
    <w:rsid w:val="00F5688A"/>
    <w:rsid w:val="00F56937"/>
    <w:rsid w:val="00F601E9"/>
    <w:rsid w:val="00F6309A"/>
    <w:rsid w:val="00F64745"/>
    <w:rsid w:val="00F64E8B"/>
    <w:rsid w:val="00F66262"/>
    <w:rsid w:val="00F704F4"/>
    <w:rsid w:val="00F70664"/>
    <w:rsid w:val="00F70801"/>
    <w:rsid w:val="00F7090A"/>
    <w:rsid w:val="00F70D12"/>
    <w:rsid w:val="00F71048"/>
    <w:rsid w:val="00F7277D"/>
    <w:rsid w:val="00F7296C"/>
    <w:rsid w:val="00F72B74"/>
    <w:rsid w:val="00F73622"/>
    <w:rsid w:val="00F738D8"/>
    <w:rsid w:val="00F74240"/>
    <w:rsid w:val="00F74E02"/>
    <w:rsid w:val="00F75AC5"/>
    <w:rsid w:val="00F76066"/>
    <w:rsid w:val="00F76E41"/>
    <w:rsid w:val="00F77BB9"/>
    <w:rsid w:val="00F77FA9"/>
    <w:rsid w:val="00F80A83"/>
    <w:rsid w:val="00F80AB2"/>
    <w:rsid w:val="00F80BBE"/>
    <w:rsid w:val="00F81017"/>
    <w:rsid w:val="00F81094"/>
    <w:rsid w:val="00F81317"/>
    <w:rsid w:val="00F81356"/>
    <w:rsid w:val="00F813A2"/>
    <w:rsid w:val="00F82193"/>
    <w:rsid w:val="00F826E3"/>
    <w:rsid w:val="00F82A63"/>
    <w:rsid w:val="00F82B2B"/>
    <w:rsid w:val="00F82BD2"/>
    <w:rsid w:val="00F82ED0"/>
    <w:rsid w:val="00F83E8F"/>
    <w:rsid w:val="00F842BD"/>
    <w:rsid w:val="00F844D5"/>
    <w:rsid w:val="00F8496D"/>
    <w:rsid w:val="00F861BF"/>
    <w:rsid w:val="00F86481"/>
    <w:rsid w:val="00F865B1"/>
    <w:rsid w:val="00F8672A"/>
    <w:rsid w:val="00F9012B"/>
    <w:rsid w:val="00F905F0"/>
    <w:rsid w:val="00F9084E"/>
    <w:rsid w:val="00F90B23"/>
    <w:rsid w:val="00F90DB0"/>
    <w:rsid w:val="00F91194"/>
    <w:rsid w:val="00F9165A"/>
    <w:rsid w:val="00F92135"/>
    <w:rsid w:val="00F924C9"/>
    <w:rsid w:val="00F930B4"/>
    <w:rsid w:val="00F932D7"/>
    <w:rsid w:val="00F93735"/>
    <w:rsid w:val="00F93E73"/>
    <w:rsid w:val="00F949A1"/>
    <w:rsid w:val="00F94A06"/>
    <w:rsid w:val="00F961AF"/>
    <w:rsid w:val="00F9729B"/>
    <w:rsid w:val="00F9774D"/>
    <w:rsid w:val="00F97F02"/>
    <w:rsid w:val="00FA056D"/>
    <w:rsid w:val="00FA270F"/>
    <w:rsid w:val="00FA29E6"/>
    <w:rsid w:val="00FA2D66"/>
    <w:rsid w:val="00FA32C9"/>
    <w:rsid w:val="00FA33BE"/>
    <w:rsid w:val="00FA3651"/>
    <w:rsid w:val="00FA3705"/>
    <w:rsid w:val="00FA43BE"/>
    <w:rsid w:val="00FA47B8"/>
    <w:rsid w:val="00FA4CE9"/>
    <w:rsid w:val="00FA5A11"/>
    <w:rsid w:val="00FA5A5B"/>
    <w:rsid w:val="00FA61F8"/>
    <w:rsid w:val="00FB0203"/>
    <w:rsid w:val="00FB084B"/>
    <w:rsid w:val="00FB1390"/>
    <w:rsid w:val="00FB13F6"/>
    <w:rsid w:val="00FB2207"/>
    <w:rsid w:val="00FB3CCA"/>
    <w:rsid w:val="00FB52DE"/>
    <w:rsid w:val="00FB558C"/>
    <w:rsid w:val="00FB56F3"/>
    <w:rsid w:val="00FB634B"/>
    <w:rsid w:val="00FB660F"/>
    <w:rsid w:val="00FB68E6"/>
    <w:rsid w:val="00FB6A63"/>
    <w:rsid w:val="00FB6C52"/>
    <w:rsid w:val="00FB76B2"/>
    <w:rsid w:val="00FB79EC"/>
    <w:rsid w:val="00FC0282"/>
    <w:rsid w:val="00FC04B7"/>
    <w:rsid w:val="00FC0C79"/>
    <w:rsid w:val="00FC1F59"/>
    <w:rsid w:val="00FC1F98"/>
    <w:rsid w:val="00FC2445"/>
    <w:rsid w:val="00FC29F1"/>
    <w:rsid w:val="00FC304B"/>
    <w:rsid w:val="00FC3E41"/>
    <w:rsid w:val="00FC40A5"/>
    <w:rsid w:val="00FC42A7"/>
    <w:rsid w:val="00FC44EF"/>
    <w:rsid w:val="00FC450D"/>
    <w:rsid w:val="00FC4B5C"/>
    <w:rsid w:val="00FC54A2"/>
    <w:rsid w:val="00FC5752"/>
    <w:rsid w:val="00FC5C8A"/>
    <w:rsid w:val="00FC648A"/>
    <w:rsid w:val="00FC67BA"/>
    <w:rsid w:val="00FC6E23"/>
    <w:rsid w:val="00FC732F"/>
    <w:rsid w:val="00FC7AD4"/>
    <w:rsid w:val="00FD08FA"/>
    <w:rsid w:val="00FD1104"/>
    <w:rsid w:val="00FD1FF2"/>
    <w:rsid w:val="00FD2069"/>
    <w:rsid w:val="00FD24CD"/>
    <w:rsid w:val="00FD2594"/>
    <w:rsid w:val="00FD31C0"/>
    <w:rsid w:val="00FD3492"/>
    <w:rsid w:val="00FD381E"/>
    <w:rsid w:val="00FD3AD6"/>
    <w:rsid w:val="00FD4407"/>
    <w:rsid w:val="00FD5884"/>
    <w:rsid w:val="00FD69D1"/>
    <w:rsid w:val="00FD712A"/>
    <w:rsid w:val="00FD7767"/>
    <w:rsid w:val="00FE045C"/>
    <w:rsid w:val="00FE04B2"/>
    <w:rsid w:val="00FE0BE4"/>
    <w:rsid w:val="00FE0C9B"/>
    <w:rsid w:val="00FE1008"/>
    <w:rsid w:val="00FE183D"/>
    <w:rsid w:val="00FE2059"/>
    <w:rsid w:val="00FE3168"/>
    <w:rsid w:val="00FE377D"/>
    <w:rsid w:val="00FE38CF"/>
    <w:rsid w:val="00FE40E7"/>
    <w:rsid w:val="00FE4CDB"/>
    <w:rsid w:val="00FE5A7A"/>
    <w:rsid w:val="00FE5E64"/>
    <w:rsid w:val="00FE60E2"/>
    <w:rsid w:val="00FE62E2"/>
    <w:rsid w:val="00FE6AC4"/>
    <w:rsid w:val="00FE70B9"/>
    <w:rsid w:val="00FF1517"/>
    <w:rsid w:val="00FF183A"/>
    <w:rsid w:val="00FF21E7"/>
    <w:rsid w:val="00FF2831"/>
    <w:rsid w:val="00FF35FA"/>
    <w:rsid w:val="00FF67E6"/>
    <w:rsid w:val="00FF6CE1"/>
    <w:rsid w:val="00FF729F"/>
    <w:rsid w:val="00FF7833"/>
    <w:rsid w:val="00FF79D6"/>
    <w:rsid w:val="00FF7C7D"/>
    <w:rsid w:val="0166422B"/>
    <w:rsid w:val="016CC006"/>
    <w:rsid w:val="018A7C09"/>
    <w:rsid w:val="024D783C"/>
    <w:rsid w:val="025F17BA"/>
    <w:rsid w:val="026F8112"/>
    <w:rsid w:val="0286CDC7"/>
    <w:rsid w:val="02F19433"/>
    <w:rsid w:val="03368B22"/>
    <w:rsid w:val="03C308B6"/>
    <w:rsid w:val="03DACF52"/>
    <w:rsid w:val="04508DFC"/>
    <w:rsid w:val="045515F0"/>
    <w:rsid w:val="0469B55E"/>
    <w:rsid w:val="04BA8A4F"/>
    <w:rsid w:val="04DF9B46"/>
    <w:rsid w:val="0517AC81"/>
    <w:rsid w:val="05A1D7C8"/>
    <w:rsid w:val="05C8C2CE"/>
    <w:rsid w:val="05EEBB42"/>
    <w:rsid w:val="06200EE2"/>
    <w:rsid w:val="067BD04E"/>
    <w:rsid w:val="07139F04"/>
    <w:rsid w:val="076676CB"/>
    <w:rsid w:val="07940BC5"/>
    <w:rsid w:val="07D41619"/>
    <w:rsid w:val="0819D656"/>
    <w:rsid w:val="082618FF"/>
    <w:rsid w:val="0858A627"/>
    <w:rsid w:val="0865BDB1"/>
    <w:rsid w:val="091BA25A"/>
    <w:rsid w:val="0971EC64"/>
    <w:rsid w:val="097C2923"/>
    <w:rsid w:val="09AD7CC3"/>
    <w:rsid w:val="09EFBBC3"/>
    <w:rsid w:val="0A045099"/>
    <w:rsid w:val="0A1F1725"/>
    <w:rsid w:val="0A530513"/>
    <w:rsid w:val="0A7D9A1D"/>
    <w:rsid w:val="0AA1177D"/>
    <w:rsid w:val="0AE30E7C"/>
    <w:rsid w:val="0AEC8F99"/>
    <w:rsid w:val="0B37ACAB"/>
    <w:rsid w:val="0B48F315"/>
    <w:rsid w:val="0B74B70F"/>
    <w:rsid w:val="0B88BF05"/>
    <w:rsid w:val="0BAE34A3"/>
    <w:rsid w:val="0C00431C"/>
    <w:rsid w:val="0C3BF12B"/>
    <w:rsid w:val="0C67AFB9"/>
    <w:rsid w:val="0C830DBD"/>
    <w:rsid w:val="0C947B65"/>
    <w:rsid w:val="0CF5CB7C"/>
    <w:rsid w:val="0D0BD446"/>
    <w:rsid w:val="0D568516"/>
    <w:rsid w:val="0DD1C7D3"/>
    <w:rsid w:val="0DD2F6C3"/>
    <w:rsid w:val="0E0BD247"/>
    <w:rsid w:val="0ED2FC5F"/>
    <w:rsid w:val="0EE4D946"/>
    <w:rsid w:val="0F279A8E"/>
    <w:rsid w:val="0F472677"/>
    <w:rsid w:val="1066AD64"/>
    <w:rsid w:val="10D8A1D5"/>
    <w:rsid w:val="11320561"/>
    <w:rsid w:val="113E7ADB"/>
    <w:rsid w:val="114FF31B"/>
    <w:rsid w:val="115D0AA5"/>
    <w:rsid w:val="11B17603"/>
    <w:rsid w:val="11D8B209"/>
    <w:rsid w:val="11EA5187"/>
    <w:rsid w:val="11F4374B"/>
    <w:rsid w:val="125D74E8"/>
    <w:rsid w:val="1299B503"/>
    <w:rsid w:val="12C0AE8B"/>
    <w:rsid w:val="1344F532"/>
    <w:rsid w:val="138F0B8D"/>
    <w:rsid w:val="13A6D229"/>
    <w:rsid w:val="13CF47B7"/>
    <w:rsid w:val="13F5B974"/>
    <w:rsid w:val="144D192F"/>
    <w:rsid w:val="14CF443E"/>
    <w:rsid w:val="15947E32"/>
    <w:rsid w:val="15DD3E5F"/>
    <w:rsid w:val="15E6F152"/>
    <w:rsid w:val="16002447"/>
    <w:rsid w:val="160832CF"/>
    <w:rsid w:val="16164CB4"/>
    <w:rsid w:val="161BA989"/>
    <w:rsid w:val="1631AAB8"/>
    <w:rsid w:val="1642E58F"/>
    <w:rsid w:val="166B5A22"/>
    <w:rsid w:val="16A1A5F0"/>
    <w:rsid w:val="16A987E3"/>
    <w:rsid w:val="16DC7AAD"/>
    <w:rsid w:val="17229F91"/>
    <w:rsid w:val="1736A787"/>
    <w:rsid w:val="174EDE5D"/>
    <w:rsid w:val="1758EB5F"/>
    <w:rsid w:val="17744E17"/>
    <w:rsid w:val="1795F5C3"/>
    <w:rsid w:val="17A6347B"/>
    <w:rsid w:val="17C1F726"/>
    <w:rsid w:val="17F1518D"/>
    <w:rsid w:val="181B5AB2"/>
    <w:rsid w:val="1825A51D"/>
    <w:rsid w:val="182F9579"/>
    <w:rsid w:val="1884FCF6"/>
    <w:rsid w:val="189605F7"/>
    <w:rsid w:val="18C5C600"/>
    <w:rsid w:val="1911AD5B"/>
    <w:rsid w:val="19792490"/>
    <w:rsid w:val="1982D783"/>
    <w:rsid w:val="19C5718D"/>
    <w:rsid w:val="1A2431EE"/>
    <w:rsid w:val="1A40E620"/>
    <w:rsid w:val="1A7AC956"/>
    <w:rsid w:val="1AB8D8DE"/>
    <w:rsid w:val="1AC8A8EF"/>
    <w:rsid w:val="1AF50EF9"/>
    <w:rsid w:val="1BB05077"/>
    <w:rsid w:val="1BE2AACE"/>
    <w:rsid w:val="1C17C7AC"/>
    <w:rsid w:val="1C32F2DF"/>
    <w:rsid w:val="1C745361"/>
    <w:rsid w:val="1CF35F5C"/>
    <w:rsid w:val="1D3DE4F6"/>
    <w:rsid w:val="1D49C2F8"/>
    <w:rsid w:val="1D56430A"/>
    <w:rsid w:val="1D5A6752"/>
    <w:rsid w:val="1D9641CB"/>
    <w:rsid w:val="1DDAA142"/>
    <w:rsid w:val="1E578300"/>
    <w:rsid w:val="1E666020"/>
    <w:rsid w:val="1EA8DE04"/>
    <w:rsid w:val="1EBAFE4F"/>
    <w:rsid w:val="1EFE61A7"/>
    <w:rsid w:val="1F51937D"/>
    <w:rsid w:val="1F78EF94"/>
    <w:rsid w:val="1FA1DB8E"/>
    <w:rsid w:val="200129CA"/>
    <w:rsid w:val="20015915"/>
    <w:rsid w:val="2018BD95"/>
    <w:rsid w:val="202A9A7C"/>
    <w:rsid w:val="2055F9CF"/>
    <w:rsid w:val="20656F39"/>
    <w:rsid w:val="20C6BF50"/>
    <w:rsid w:val="20E18D51"/>
    <w:rsid w:val="210DE14E"/>
    <w:rsid w:val="212F6670"/>
    <w:rsid w:val="215015B6"/>
    <w:rsid w:val="21CB8B44"/>
    <w:rsid w:val="21EC134C"/>
    <w:rsid w:val="22464121"/>
    <w:rsid w:val="22477011"/>
    <w:rsid w:val="2261F934"/>
    <w:rsid w:val="226CDF80"/>
    <w:rsid w:val="22963FC4"/>
    <w:rsid w:val="22D3BAD4"/>
    <w:rsid w:val="22D4502A"/>
    <w:rsid w:val="22F99519"/>
    <w:rsid w:val="23F428C5"/>
    <w:rsid w:val="24C98639"/>
    <w:rsid w:val="2500697F"/>
    <w:rsid w:val="252C6AE2"/>
    <w:rsid w:val="258C826C"/>
    <w:rsid w:val="25C85CE5"/>
    <w:rsid w:val="26482DB1"/>
    <w:rsid w:val="265B71D1"/>
    <w:rsid w:val="26BC2A70"/>
    <w:rsid w:val="2717EBDC"/>
    <w:rsid w:val="272A8874"/>
    <w:rsid w:val="27376295"/>
    <w:rsid w:val="273A945B"/>
    <w:rsid w:val="275BDC14"/>
    <w:rsid w:val="27AC88CC"/>
    <w:rsid w:val="27AEE6AC"/>
    <w:rsid w:val="28506855"/>
    <w:rsid w:val="2857D9A4"/>
    <w:rsid w:val="28679779"/>
    <w:rsid w:val="2879428A"/>
    <w:rsid w:val="2898F5B1"/>
    <w:rsid w:val="28C3BD8C"/>
    <w:rsid w:val="29536DE1"/>
    <w:rsid w:val="29D01164"/>
    <w:rsid w:val="29E7194A"/>
    <w:rsid w:val="29F3668B"/>
    <w:rsid w:val="2A0CF38F"/>
    <w:rsid w:val="2A10E40B"/>
    <w:rsid w:val="2A173DFA"/>
    <w:rsid w:val="2A3EABD6"/>
    <w:rsid w:val="2A4AC741"/>
    <w:rsid w:val="2A55A924"/>
    <w:rsid w:val="2AAA4753"/>
    <w:rsid w:val="2AD4E6F5"/>
    <w:rsid w:val="2B656394"/>
    <w:rsid w:val="2B93F1B1"/>
    <w:rsid w:val="2BBAFAE6"/>
    <w:rsid w:val="2BD62619"/>
    <w:rsid w:val="2BDD7C27"/>
    <w:rsid w:val="2C002915"/>
    <w:rsid w:val="2C513605"/>
    <w:rsid w:val="2CA2D84A"/>
    <w:rsid w:val="2CA9F87C"/>
    <w:rsid w:val="2CC7B365"/>
    <w:rsid w:val="2D8A22B8"/>
    <w:rsid w:val="2DBFD70E"/>
    <w:rsid w:val="2DD7CF80"/>
    <w:rsid w:val="2DEBFFAF"/>
    <w:rsid w:val="2E436AFD"/>
    <w:rsid w:val="2E529A08"/>
    <w:rsid w:val="2E5D6740"/>
    <w:rsid w:val="2EED71A4"/>
    <w:rsid w:val="2F0671C8"/>
    <w:rsid w:val="2F148571"/>
    <w:rsid w:val="2F525923"/>
    <w:rsid w:val="2F957F12"/>
    <w:rsid w:val="2F9D118E"/>
    <w:rsid w:val="2FB339FB"/>
    <w:rsid w:val="300C9D87"/>
    <w:rsid w:val="301F9EC6"/>
    <w:rsid w:val="3058530C"/>
    <w:rsid w:val="30D6FA60"/>
    <w:rsid w:val="30FC3D2D"/>
    <w:rsid w:val="311007BA"/>
    <w:rsid w:val="31452498"/>
    <w:rsid w:val="316C609E"/>
    <w:rsid w:val="317B7066"/>
    <w:rsid w:val="31C0CBFC"/>
    <w:rsid w:val="31F2853E"/>
    <w:rsid w:val="323E8F71"/>
    <w:rsid w:val="324AF743"/>
    <w:rsid w:val="3298D7D7"/>
    <w:rsid w:val="32B7C1B0"/>
    <w:rsid w:val="32F304B1"/>
    <w:rsid w:val="33DDA191"/>
    <w:rsid w:val="33E0DF11"/>
    <w:rsid w:val="342436AF"/>
    <w:rsid w:val="3436148A"/>
    <w:rsid w:val="347D2AFC"/>
    <w:rsid w:val="347E965A"/>
    <w:rsid w:val="34AC538D"/>
    <w:rsid w:val="354DD536"/>
    <w:rsid w:val="35A50DB3"/>
    <w:rsid w:val="35BD2887"/>
    <w:rsid w:val="35D43644"/>
    <w:rsid w:val="35D99414"/>
    <w:rsid w:val="35E09D22"/>
    <w:rsid w:val="35EDF619"/>
    <w:rsid w:val="367C3CC8"/>
    <w:rsid w:val="3694AD59"/>
    <w:rsid w:val="3695DC49"/>
    <w:rsid w:val="36AF367C"/>
    <w:rsid w:val="36F8E830"/>
    <w:rsid w:val="372A7939"/>
    <w:rsid w:val="374C5BFE"/>
    <w:rsid w:val="379B0BE9"/>
    <w:rsid w:val="37A95263"/>
    <w:rsid w:val="37B369FD"/>
    <w:rsid w:val="382A24C6"/>
    <w:rsid w:val="383CC063"/>
    <w:rsid w:val="387242E3"/>
    <w:rsid w:val="38DC7C9F"/>
    <w:rsid w:val="3978AC0B"/>
    <w:rsid w:val="39A5DC5E"/>
    <w:rsid w:val="39EAD34D"/>
    <w:rsid w:val="39F3BBF7"/>
    <w:rsid w:val="3A1EB6A3"/>
    <w:rsid w:val="3A5599E9"/>
    <w:rsid w:val="3A6518F0"/>
    <w:rsid w:val="3A77B588"/>
    <w:rsid w:val="3A9961E8"/>
    <w:rsid w:val="3A9BFC36"/>
    <w:rsid w:val="3B1EF9A8"/>
    <w:rsid w:val="3B24567D"/>
    <w:rsid w:val="3B4C8EA2"/>
    <w:rsid w:val="3B4E10F6"/>
    <w:rsid w:val="3BC5737F"/>
    <w:rsid w:val="3C39F7A6"/>
    <w:rsid w:val="3C5E3E54"/>
    <w:rsid w:val="3C6FABFC"/>
    <w:rsid w:val="3C8FC4C5"/>
    <w:rsid w:val="3C9047EC"/>
    <w:rsid w:val="3CE633F4"/>
    <w:rsid w:val="3CF70A24"/>
    <w:rsid w:val="3D8ECE42"/>
    <w:rsid w:val="3D9386B1"/>
    <w:rsid w:val="3DABFC4B"/>
    <w:rsid w:val="3E186116"/>
    <w:rsid w:val="3E24A4BA"/>
    <w:rsid w:val="3E645197"/>
    <w:rsid w:val="3E7D0C27"/>
    <w:rsid w:val="3EB2F253"/>
    <w:rsid w:val="3ED50EED"/>
    <w:rsid w:val="3F21822D"/>
    <w:rsid w:val="3FC2461B"/>
    <w:rsid w:val="4002A983"/>
    <w:rsid w:val="40720E3E"/>
    <w:rsid w:val="407A2D9A"/>
    <w:rsid w:val="408BFFE9"/>
    <w:rsid w:val="4126C2FC"/>
    <w:rsid w:val="414EFB21"/>
    <w:rsid w:val="41525FB8"/>
    <w:rsid w:val="415B168C"/>
    <w:rsid w:val="418192E1"/>
    <w:rsid w:val="41D267D2"/>
    <w:rsid w:val="41D4C5B2"/>
    <w:rsid w:val="41FDEA35"/>
    <w:rsid w:val="4212712B"/>
    <w:rsid w:val="427F95A7"/>
    <w:rsid w:val="429595DB"/>
    <w:rsid w:val="4297CB82"/>
    <w:rsid w:val="42C9F403"/>
    <w:rsid w:val="42E8A073"/>
    <w:rsid w:val="42FF9DC1"/>
    <w:rsid w:val="4319028C"/>
    <w:rsid w:val="433E4654"/>
    <w:rsid w:val="43D379C1"/>
    <w:rsid w:val="43DACFCF"/>
    <w:rsid w:val="43DF25ED"/>
    <w:rsid w:val="43FC86C7"/>
    <w:rsid w:val="441B0066"/>
    <w:rsid w:val="441D840A"/>
    <w:rsid w:val="442A1129"/>
    <w:rsid w:val="443A5A79"/>
    <w:rsid w:val="44492ACA"/>
    <w:rsid w:val="4467BCA2"/>
    <w:rsid w:val="44A7BB63"/>
    <w:rsid w:val="44BBD4BC"/>
    <w:rsid w:val="451A147B"/>
    <w:rsid w:val="451DA14B"/>
    <w:rsid w:val="4555EFEF"/>
    <w:rsid w:val="455F0B6A"/>
    <w:rsid w:val="459CAD46"/>
    <w:rsid w:val="45AE9A40"/>
    <w:rsid w:val="45B69EF1"/>
    <w:rsid w:val="46894CFC"/>
    <w:rsid w:val="4694A0A7"/>
    <w:rsid w:val="4696FB03"/>
    <w:rsid w:val="46A3ADE6"/>
    <w:rsid w:val="46B93EDB"/>
    <w:rsid w:val="46DC896A"/>
    <w:rsid w:val="46EE347B"/>
    <w:rsid w:val="47065FBE"/>
    <w:rsid w:val="471C2E1C"/>
    <w:rsid w:val="475C9184"/>
    <w:rsid w:val="47B59069"/>
    <w:rsid w:val="47D15314"/>
    <w:rsid w:val="47D6D822"/>
    <w:rsid w:val="47FA1819"/>
    <w:rsid w:val="48023775"/>
    <w:rsid w:val="485D9F7F"/>
    <w:rsid w:val="4873376C"/>
    <w:rsid w:val="489A10C3"/>
    <w:rsid w:val="4914EED9"/>
    <w:rsid w:val="493B6096"/>
    <w:rsid w:val="4A19ECA3"/>
    <w:rsid w:val="4A3B9808"/>
    <w:rsid w:val="4A47E644"/>
    <w:rsid w:val="4A7F6102"/>
    <w:rsid w:val="4AA0DA91"/>
    <w:rsid w:val="4ABD01E3"/>
    <w:rsid w:val="4B15CDF7"/>
    <w:rsid w:val="4B579DB8"/>
    <w:rsid w:val="4B582A98"/>
    <w:rsid w:val="4B5E51B6"/>
    <w:rsid w:val="4C095F14"/>
    <w:rsid w:val="4C2C3969"/>
    <w:rsid w:val="4C7E1511"/>
    <w:rsid w:val="4CA2271D"/>
    <w:rsid w:val="4CF06F24"/>
    <w:rsid w:val="4D0EA278"/>
    <w:rsid w:val="4D1B19A2"/>
    <w:rsid w:val="4DA7BF2B"/>
    <w:rsid w:val="4DD0668F"/>
    <w:rsid w:val="4E59EFC6"/>
    <w:rsid w:val="4E808FEB"/>
    <w:rsid w:val="4EB7769F"/>
    <w:rsid w:val="4F283C20"/>
    <w:rsid w:val="4F82054E"/>
    <w:rsid w:val="4F9EEB56"/>
    <w:rsid w:val="4FADC948"/>
    <w:rsid w:val="5028D934"/>
    <w:rsid w:val="504045C1"/>
    <w:rsid w:val="507C7B44"/>
    <w:rsid w:val="5096AA58"/>
    <w:rsid w:val="50C1E172"/>
    <w:rsid w:val="50CDF245"/>
    <w:rsid w:val="50F4AC38"/>
    <w:rsid w:val="50FB2A13"/>
    <w:rsid w:val="51392820"/>
    <w:rsid w:val="51E3D0D7"/>
    <w:rsid w:val="5250CD1A"/>
    <w:rsid w:val="5264002F"/>
    <w:rsid w:val="5296F2F9"/>
    <w:rsid w:val="529A4BFD"/>
    <w:rsid w:val="538D12D1"/>
    <w:rsid w:val="53AA6913"/>
    <w:rsid w:val="53FA4C7D"/>
    <w:rsid w:val="544E5334"/>
    <w:rsid w:val="54A1EAAC"/>
    <w:rsid w:val="54B4C3B2"/>
    <w:rsid w:val="55124B86"/>
    <w:rsid w:val="55698403"/>
    <w:rsid w:val="556DA750"/>
    <w:rsid w:val="55860564"/>
    <w:rsid w:val="560DFB04"/>
    <w:rsid w:val="566F7DEC"/>
    <w:rsid w:val="56DEE2A7"/>
    <w:rsid w:val="56E13F8C"/>
    <w:rsid w:val="56E40213"/>
    <w:rsid w:val="56F8A181"/>
    <w:rsid w:val="56FC2E51"/>
    <w:rsid w:val="572B56E2"/>
    <w:rsid w:val="5739906F"/>
    <w:rsid w:val="57764CB6"/>
    <w:rsid w:val="578D0C9B"/>
    <w:rsid w:val="579461AE"/>
    <w:rsid w:val="57998CAD"/>
    <w:rsid w:val="57A04A48"/>
    <w:rsid w:val="57E80E56"/>
    <w:rsid w:val="58078FA7"/>
    <w:rsid w:val="58123EB4"/>
    <w:rsid w:val="5866139A"/>
    <w:rsid w:val="588F5276"/>
    <w:rsid w:val="58CC8418"/>
    <w:rsid w:val="58DA0049"/>
    <w:rsid w:val="58E4E22C"/>
    <w:rsid w:val="58F4C6D5"/>
    <w:rsid w:val="58F9E641"/>
    <w:rsid w:val="593CB221"/>
    <w:rsid w:val="59C704A6"/>
    <w:rsid w:val="5A34D5CA"/>
    <w:rsid w:val="5AB82985"/>
    <w:rsid w:val="5AF8687A"/>
    <w:rsid w:val="5B327D86"/>
    <w:rsid w:val="5B5E00AB"/>
    <w:rsid w:val="5B6C5624"/>
    <w:rsid w:val="5B73DE08"/>
    <w:rsid w:val="5B838FE0"/>
    <w:rsid w:val="5BE213D3"/>
    <w:rsid w:val="5C2E92A6"/>
    <w:rsid w:val="5C90485F"/>
    <w:rsid w:val="5D27E444"/>
    <w:rsid w:val="5DEA48FF"/>
    <w:rsid w:val="5E14B6CB"/>
    <w:rsid w:val="5E36F110"/>
    <w:rsid w:val="5E4D924F"/>
    <w:rsid w:val="5EF968FB"/>
    <w:rsid w:val="5F064EAF"/>
    <w:rsid w:val="5F360EB8"/>
    <w:rsid w:val="5FAAC4B5"/>
    <w:rsid w:val="5FD71B03"/>
    <w:rsid w:val="5FEBFCFE"/>
    <w:rsid w:val="5FECFA18"/>
    <w:rsid w:val="6011FF7C"/>
    <w:rsid w:val="60279B09"/>
    <w:rsid w:val="602A6828"/>
    <w:rsid w:val="602B9718"/>
    <w:rsid w:val="6058F941"/>
    <w:rsid w:val="606FFD47"/>
    <w:rsid w:val="608AE459"/>
    <w:rsid w:val="60DA304B"/>
    <w:rsid w:val="61504809"/>
    <w:rsid w:val="6161C144"/>
    <w:rsid w:val="616940A6"/>
    <w:rsid w:val="6182D531"/>
    <w:rsid w:val="61B48E73"/>
    <w:rsid w:val="62A4F767"/>
    <w:rsid w:val="62AF0F01"/>
    <w:rsid w:val="62BAC5C5"/>
    <w:rsid w:val="62F8CB4D"/>
    <w:rsid w:val="63FF8F7F"/>
    <w:rsid w:val="642997A9"/>
    <w:rsid w:val="647C3D9A"/>
    <w:rsid w:val="64A346CF"/>
    <w:rsid w:val="64BCDE6B"/>
    <w:rsid w:val="650B7DB5"/>
    <w:rsid w:val="6563807B"/>
    <w:rsid w:val="65648732"/>
    <w:rsid w:val="65CD1FFA"/>
    <w:rsid w:val="662F1B63"/>
    <w:rsid w:val="67265A11"/>
    <w:rsid w:val="672B8415"/>
    <w:rsid w:val="672CE5D6"/>
    <w:rsid w:val="67ACEDF0"/>
    <w:rsid w:val="67E660EC"/>
    <w:rsid w:val="688DD6E2"/>
    <w:rsid w:val="6896984E"/>
    <w:rsid w:val="689D2413"/>
    <w:rsid w:val="69163129"/>
    <w:rsid w:val="694E7FCD"/>
    <w:rsid w:val="6953AACC"/>
    <w:rsid w:val="6971BFC4"/>
    <w:rsid w:val="6975B13B"/>
    <w:rsid w:val="697B18A8"/>
    <w:rsid w:val="6A772DC8"/>
    <w:rsid w:val="6A859B80"/>
    <w:rsid w:val="6A8C2745"/>
    <w:rsid w:val="6AFA8EE6"/>
    <w:rsid w:val="6B626125"/>
    <w:rsid w:val="6B6FDD56"/>
    <w:rsid w:val="6B73CECD"/>
    <w:rsid w:val="6B74D584"/>
    <w:rsid w:val="6B9981D4"/>
    <w:rsid w:val="6B9F6112"/>
    <w:rsid w:val="6BF2B28F"/>
    <w:rsid w:val="6C028208"/>
    <w:rsid w:val="6C8CAC54"/>
    <w:rsid w:val="6CA0A9B2"/>
    <w:rsid w:val="6D5E53A8"/>
    <w:rsid w:val="6D62818D"/>
    <w:rsid w:val="6D66E243"/>
    <w:rsid w:val="6D99FC4B"/>
    <w:rsid w:val="6DD354F2"/>
    <w:rsid w:val="6E010441"/>
    <w:rsid w:val="6E4AF35E"/>
    <w:rsid w:val="6EB034EC"/>
    <w:rsid w:val="6F460B64"/>
    <w:rsid w:val="6F479EFB"/>
    <w:rsid w:val="6FA5C8DF"/>
    <w:rsid w:val="6FBBBE7B"/>
    <w:rsid w:val="6FC3465F"/>
    <w:rsid w:val="6FDEA463"/>
    <w:rsid w:val="6FE921D6"/>
    <w:rsid w:val="70034FB8"/>
    <w:rsid w:val="7012F6F8"/>
    <w:rsid w:val="702978B8"/>
    <w:rsid w:val="7042852B"/>
    <w:rsid w:val="7044ECA8"/>
    <w:rsid w:val="706A6246"/>
    <w:rsid w:val="7071DF92"/>
    <w:rsid w:val="708AF6E6"/>
    <w:rsid w:val="70CB4419"/>
    <w:rsid w:val="70D7915A"/>
    <w:rsid w:val="71582654"/>
    <w:rsid w:val="71653DDE"/>
    <w:rsid w:val="71F12E92"/>
    <w:rsid w:val="721AAE6B"/>
    <w:rsid w:val="72352294"/>
    <w:rsid w:val="72A1C0FE"/>
    <w:rsid w:val="72A948E2"/>
    <w:rsid w:val="72C403DB"/>
    <w:rsid w:val="72DF94B0"/>
    <w:rsid w:val="72F8EEE3"/>
    <w:rsid w:val="731E31B0"/>
    <w:rsid w:val="734993F0"/>
    <w:rsid w:val="73675684"/>
    <w:rsid w:val="7419E12E"/>
    <w:rsid w:val="74493C90"/>
    <w:rsid w:val="745AE7A1"/>
    <w:rsid w:val="74B6DAE3"/>
    <w:rsid w:val="74D03516"/>
    <w:rsid w:val="74D68F05"/>
    <w:rsid w:val="751E7A51"/>
    <w:rsid w:val="75AFF013"/>
    <w:rsid w:val="75B1C113"/>
    <w:rsid w:val="75DDE9B4"/>
    <w:rsid w:val="7608EEF8"/>
    <w:rsid w:val="7613DB73"/>
    <w:rsid w:val="767F9659"/>
    <w:rsid w:val="768758E3"/>
    <w:rsid w:val="76898E8A"/>
    <w:rsid w:val="769F5CE8"/>
    <w:rsid w:val="76A2F355"/>
    <w:rsid w:val="76BF42E0"/>
    <w:rsid w:val="76CEB74F"/>
    <w:rsid w:val="7716A396"/>
    <w:rsid w:val="77890746"/>
    <w:rsid w:val="77A781E0"/>
    <w:rsid w:val="77AC7A0E"/>
    <w:rsid w:val="77B72920"/>
    <w:rsid w:val="78017CE4"/>
    <w:rsid w:val="784AA1B8"/>
    <w:rsid w:val="7878CE2A"/>
    <w:rsid w:val="7891C3B6"/>
    <w:rsid w:val="794B719D"/>
    <w:rsid w:val="797D9923"/>
    <w:rsid w:val="79825F7B"/>
    <w:rsid w:val="79C91BD7"/>
    <w:rsid w:val="79EBCEEE"/>
    <w:rsid w:val="7A09E4E1"/>
    <w:rsid w:val="7A23DCE0"/>
    <w:rsid w:val="7A4C4B1F"/>
    <w:rsid w:val="7A81A566"/>
    <w:rsid w:val="7ABF8A2C"/>
    <w:rsid w:val="7AC0A808"/>
    <w:rsid w:val="7AC166BE"/>
    <w:rsid w:val="7ACB571A"/>
    <w:rsid w:val="7B8794B7"/>
    <w:rsid w:val="7BF51B83"/>
    <w:rsid w:val="7CA131EF"/>
    <w:rsid w:val="7CD88474"/>
    <w:rsid w:val="7CE53757"/>
    <w:rsid w:val="7CEB53DD"/>
    <w:rsid w:val="7CEE20FC"/>
    <w:rsid w:val="7D1A8706"/>
    <w:rsid w:val="7D495F35"/>
    <w:rsid w:val="7D621841"/>
    <w:rsid w:val="7D955989"/>
    <w:rsid w:val="7DB0E963"/>
    <w:rsid w:val="7DD4021C"/>
    <w:rsid w:val="7E091462"/>
    <w:rsid w:val="7E5CA055"/>
    <w:rsid w:val="7ECC7FD4"/>
    <w:rsid w:val="7EE2E4AF"/>
    <w:rsid w:val="7F19C7F5"/>
    <w:rsid w:val="7F5C2F2E"/>
    <w:rsid w:val="7FE68C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A7936F"/>
  <w15:chartTrackingRefBased/>
  <w15:docId w15:val="{B1499F90-492D-4C6C-BE3D-9CD320F70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46D1"/>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A86F01"/>
    <w:rPr>
      <w:sz w:val="20"/>
    </w:rPr>
  </w:style>
  <w:style w:type="character" w:styleId="FootnoteReference">
    <w:name w:val="footnote reference"/>
    <w:semiHidden/>
    <w:rsid w:val="00A86F01"/>
    <w:rPr>
      <w:vertAlign w:val="superscript"/>
    </w:rPr>
  </w:style>
  <w:style w:type="paragraph" w:styleId="Header">
    <w:name w:val="header"/>
    <w:basedOn w:val="Normal"/>
    <w:link w:val="HeaderChar"/>
    <w:rsid w:val="005750FC"/>
    <w:pPr>
      <w:tabs>
        <w:tab w:val="center" w:pos="4680"/>
        <w:tab w:val="right" w:pos="9360"/>
      </w:tabs>
    </w:pPr>
  </w:style>
  <w:style w:type="character" w:customStyle="1" w:styleId="HeaderChar">
    <w:name w:val="Header Char"/>
    <w:basedOn w:val="DefaultParagraphFont"/>
    <w:link w:val="Header"/>
    <w:rsid w:val="005750FC"/>
    <w:rPr>
      <w:rFonts w:ascii="Arial" w:hAnsi="Arial"/>
      <w:sz w:val="24"/>
    </w:rPr>
  </w:style>
  <w:style w:type="paragraph" w:styleId="Footer">
    <w:name w:val="footer"/>
    <w:basedOn w:val="Normal"/>
    <w:link w:val="FooterChar"/>
    <w:uiPriority w:val="99"/>
    <w:rsid w:val="005750FC"/>
    <w:pPr>
      <w:tabs>
        <w:tab w:val="center" w:pos="4680"/>
        <w:tab w:val="right" w:pos="9360"/>
      </w:tabs>
    </w:pPr>
  </w:style>
  <w:style w:type="character" w:customStyle="1" w:styleId="FooterChar">
    <w:name w:val="Footer Char"/>
    <w:basedOn w:val="DefaultParagraphFont"/>
    <w:link w:val="Footer"/>
    <w:uiPriority w:val="99"/>
    <w:rsid w:val="005750FC"/>
    <w:rPr>
      <w:rFonts w:ascii="Arial" w:hAnsi="Arial"/>
      <w:sz w:val="24"/>
    </w:rPr>
  </w:style>
  <w:style w:type="character" w:styleId="Hyperlink">
    <w:name w:val="Hyperlink"/>
    <w:basedOn w:val="DefaultParagraphFont"/>
    <w:uiPriority w:val="99"/>
    <w:unhideWhenUsed/>
    <w:rsid w:val="00C93E1A"/>
    <w:rPr>
      <w:color w:val="0563C1" w:themeColor="hyperlink"/>
      <w:u w:val="single"/>
    </w:rPr>
  </w:style>
  <w:style w:type="paragraph" w:styleId="NormalWeb">
    <w:name w:val="Normal (Web)"/>
    <w:basedOn w:val="Normal"/>
    <w:uiPriority w:val="99"/>
    <w:unhideWhenUsed/>
    <w:rsid w:val="00DE3975"/>
    <w:pPr>
      <w:spacing w:before="100" w:beforeAutospacing="1" w:after="100" w:afterAutospacing="1"/>
    </w:pPr>
    <w:rPr>
      <w:rFonts w:ascii="Times New Roman" w:hAnsi="Times New Roman"/>
      <w:szCs w:val="24"/>
    </w:rPr>
  </w:style>
  <w:style w:type="character" w:styleId="UnresolvedMention">
    <w:name w:val="Unresolved Mention"/>
    <w:basedOn w:val="DefaultParagraphFont"/>
    <w:uiPriority w:val="99"/>
    <w:semiHidden/>
    <w:unhideWhenUsed/>
    <w:rsid w:val="00EE7F1F"/>
    <w:rPr>
      <w:color w:val="605E5C"/>
      <w:shd w:val="clear" w:color="auto" w:fill="E1DFDD"/>
    </w:rPr>
  </w:style>
  <w:style w:type="character" w:styleId="FollowedHyperlink">
    <w:name w:val="FollowedHyperlink"/>
    <w:basedOn w:val="DefaultParagraphFont"/>
    <w:rsid w:val="009259BE"/>
    <w:rPr>
      <w:color w:val="954F72" w:themeColor="followedHyperlink"/>
      <w:u w:val="single"/>
    </w:rPr>
  </w:style>
  <w:style w:type="paragraph" w:styleId="ListParagraph">
    <w:name w:val="List Paragraph"/>
    <w:basedOn w:val="Normal"/>
    <w:uiPriority w:val="34"/>
    <w:qFormat/>
    <w:rsid w:val="00845B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746820">
      <w:bodyDiv w:val="1"/>
      <w:marLeft w:val="0"/>
      <w:marRight w:val="0"/>
      <w:marTop w:val="0"/>
      <w:marBottom w:val="0"/>
      <w:divBdr>
        <w:top w:val="none" w:sz="0" w:space="0" w:color="auto"/>
        <w:left w:val="none" w:sz="0" w:space="0" w:color="auto"/>
        <w:bottom w:val="none" w:sz="0" w:space="0" w:color="auto"/>
        <w:right w:val="none" w:sz="0" w:space="0" w:color="auto"/>
      </w:divBdr>
    </w:div>
    <w:div w:id="328414148">
      <w:bodyDiv w:val="1"/>
      <w:marLeft w:val="0"/>
      <w:marRight w:val="0"/>
      <w:marTop w:val="0"/>
      <w:marBottom w:val="0"/>
      <w:divBdr>
        <w:top w:val="none" w:sz="0" w:space="0" w:color="auto"/>
        <w:left w:val="none" w:sz="0" w:space="0" w:color="auto"/>
        <w:bottom w:val="none" w:sz="0" w:space="0" w:color="auto"/>
        <w:right w:val="none" w:sz="0" w:space="0" w:color="auto"/>
      </w:divBdr>
    </w:div>
    <w:div w:id="377704977">
      <w:bodyDiv w:val="1"/>
      <w:marLeft w:val="0"/>
      <w:marRight w:val="0"/>
      <w:marTop w:val="0"/>
      <w:marBottom w:val="0"/>
      <w:divBdr>
        <w:top w:val="none" w:sz="0" w:space="0" w:color="auto"/>
        <w:left w:val="none" w:sz="0" w:space="0" w:color="auto"/>
        <w:bottom w:val="none" w:sz="0" w:space="0" w:color="auto"/>
        <w:right w:val="none" w:sz="0" w:space="0" w:color="auto"/>
      </w:divBdr>
    </w:div>
    <w:div w:id="388190426">
      <w:bodyDiv w:val="1"/>
      <w:marLeft w:val="0"/>
      <w:marRight w:val="0"/>
      <w:marTop w:val="0"/>
      <w:marBottom w:val="0"/>
      <w:divBdr>
        <w:top w:val="none" w:sz="0" w:space="0" w:color="auto"/>
        <w:left w:val="none" w:sz="0" w:space="0" w:color="auto"/>
        <w:bottom w:val="none" w:sz="0" w:space="0" w:color="auto"/>
        <w:right w:val="none" w:sz="0" w:space="0" w:color="auto"/>
      </w:divBdr>
    </w:div>
    <w:div w:id="490364529">
      <w:bodyDiv w:val="1"/>
      <w:marLeft w:val="0"/>
      <w:marRight w:val="0"/>
      <w:marTop w:val="0"/>
      <w:marBottom w:val="0"/>
      <w:divBdr>
        <w:top w:val="none" w:sz="0" w:space="0" w:color="auto"/>
        <w:left w:val="none" w:sz="0" w:space="0" w:color="auto"/>
        <w:bottom w:val="none" w:sz="0" w:space="0" w:color="auto"/>
        <w:right w:val="none" w:sz="0" w:space="0" w:color="auto"/>
      </w:divBdr>
    </w:div>
    <w:div w:id="503590643">
      <w:bodyDiv w:val="1"/>
      <w:marLeft w:val="0"/>
      <w:marRight w:val="0"/>
      <w:marTop w:val="0"/>
      <w:marBottom w:val="0"/>
      <w:divBdr>
        <w:top w:val="none" w:sz="0" w:space="0" w:color="auto"/>
        <w:left w:val="none" w:sz="0" w:space="0" w:color="auto"/>
        <w:bottom w:val="none" w:sz="0" w:space="0" w:color="auto"/>
        <w:right w:val="none" w:sz="0" w:space="0" w:color="auto"/>
      </w:divBdr>
    </w:div>
    <w:div w:id="665478389">
      <w:bodyDiv w:val="1"/>
      <w:marLeft w:val="0"/>
      <w:marRight w:val="0"/>
      <w:marTop w:val="0"/>
      <w:marBottom w:val="0"/>
      <w:divBdr>
        <w:top w:val="none" w:sz="0" w:space="0" w:color="auto"/>
        <w:left w:val="none" w:sz="0" w:space="0" w:color="auto"/>
        <w:bottom w:val="none" w:sz="0" w:space="0" w:color="auto"/>
        <w:right w:val="none" w:sz="0" w:space="0" w:color="auto"/>
      </w:divBdr>
    </w:div>
    <w:div w:id="780731998">
      <w:bodyDiv w:val="1"/>
      <w:marLeft w:val="0"/>
      <w:marRight w:val="0"/>
      <w:marTop w:val="0"/>
      <w:marBottom w:val="0"/>
      <w:divBdr>
        <w:top w:val="none" w:sz="0" w:space="0" w:color="auto"/>
        <w:left w:val="none" w:sz="0" w:space="0" w:color="auto"/>
        <w:bottom w:val="none" w:sz="0" w:space="0" w:color="auto"/>
        <w:right w:val="none" w:sz="0" w:space="0" w:color="auto"/>
      </w:divBdr>
    </w:div>
    <w:div w:id="818111447">
      <w:bodyDiv w:val="1"/>
      <w:marLeft w:val="0"/>
      <w:marRight w:val="0"/>
      <w:marTop w:val="0"/>
      <w:marBottom w:val="0"/>
      <w:divBdr>
        <w:top w:val="none" w:sz="0" w:space="0" w:color="auto"/>
        <w:left w:val="none" w:sz="0" w:space="0" w:color="auto"/>
        <w:bottom w:val="none" w:sz="0" w:space="0" w:color="auto"/>
        <w:right w:val="none" w:sz="0" w:space="0" w:color="auto"/>
      </w:divBdr>
    </w:div>
    <w:div w:id="848760365">
      <w:bodyDiv w:val="1"/>
      <w:marLeft w:val="0"/>
      <w:marRight w:val="0"/>
      <w:marTop w:val="0"/>
      <w:marBottom w:val="0"/>
      <w:divBdr>
        <w:top w:val="none" w:sz="0" w:space="0" w:color="auto"/>
        <w:left w:val="none" w:sz="0" w:space="0" w:color="auto"/>
        <w:bottom w:val="none" w:sz="0" w:space="0" w:color="auto"/>
        <w:right w:val="none" w:sz="0" w:space="0" w:color="auto"/>
      </w:divBdr>
    </w:div>
    <w:div w:id="956761380">
      <w:bodyDiv w:val="1"/>
      <w:marLeft w:val="0"/>
      <w:marRight w:val="0"/>
      <w:marTop w:val="0"/>
      <w:marBottom w:val="0"/>
      <w:divBdr>
        <w:top w:val="none" w:sz="0" w:space="0" w:color="auto"/>
        <w:left w:val="none" w:sz="0" w:space="0" w:color="auto"/>
        <w:bottom w:val="none" w:sz="0" w:space="0" w:color="auto"/>
        <w:right w:val="none" w:sz="0" w:space="0" w:color="auto"/>
      </w:divBdr>
    </w:div>
    <w:div w:id="1023943167">
      <w:bodyDiv w:val="1"/>
      <w:marLeft w:val="0"/>
      <w:marRight w:val="0"/>
      <w:marTop w:val="0"/>
      <w:marBottom w:val="0"/>
      <w:divBdr>
        <w:top w:val="none" w:sz="0" w:space="0" w:color="auto"/>
        <w:left w:val="none" w:sz="0" w:space="0" w:color="auto"/>
        <w:bottom w:val="none" w:sz="0" w:space="0" w:color="auto"/>
        <w:right w:val="none" w:sz="0" w:space="0" w:color="auto"/>
      </w:divBdr>
    </w:div>
    <w:div w:id="1167941170">
      <w:bodyDiv w:val="1"/>
      <w:marLeft w:val="0"/>
      <w:marRight w:val="0"/>
      <w:marTop w:val="0"/>
      <w:marBottom w:val="0"/>
      <w:divBdr>
        <w:top w:val="none" w:sz="0" w:space="0" w:color="auto"/>
        <w:left w:val="none" w:sz="0" w:space="0" w:color="auto"/>
        <w:bottom w:val="none" w:sz="0" w:space="0" w:color="auto"/>
        <w:right w:val="none" w:sz="0" w:space="0" w:color="auto"/>
      </w:divBdr>
    </w:div>
    <w:div w:id="2024361067">
      <w:bodyDiv w:val="1"/>
      <w:marLeft w:val="0"/>
      <w:marRight w:val="0"/>
      <w:marTop w:val="0"/>
      <w:marBottom w:val="0"/>
      <w:divBdr>
        <w:top w:val="none" w:sz="0" w:space="0" w:color="auto"/>
        <w:left w:val="none" w:sz="0" w:space="0" w:color="auto"/>
        <w:bottom w:val="none" w:sz="0" w:space="0" w:color="auto"/>
        <w:right w:val="none" w:sz="0" w:space="0" w:color="auto"/>
      </w:divBdr>
    </w:div>
    <w:div w:id="2026780835">
      <w:bodyDiv w:val="1"/>
      <w:marLeft w:val="0"/>
      <w:marRight w:val="0"/>
      <w:marTop w:val="0"/>
      <w:marBottom w:val="0"/>
      <w:divBdr>
        <w:top w:val="none" w:sz="0" w:space="0" w:color="auto"/>
        <w:left w:val="none" w:sz="0" w:space="0" w:color="auto"/>
        <w:bottom w:val="none" w:sz="0" w:space="0" w:color="auto"/>
        <w:right w:val="none" w:sz="0" w:space="0" w:color="auto"/>
      </w:divBdr>
    </w:div>
    <w:div w:id="204605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yperlink" Target="http://www.themobileknowledge.com/wp-content/uploads/2017/05/NFC-Reader-Design-How-to-build-your-own-reader.pdf" TargetMode="External"/><Relationship Id="rId50" Type="http://schemas.openxmlformats.org/officeDocument/2006/relationships/hyperlink" Target="http://www.eetimes.eu/impedance-matching-for-nfc-applications/" TargetMode="External"/><Relationship Id="rId55" Type="http://schemas.openxmlformats.org/officeDocument/2006/relationships/hyperlink" Target="http://www.nxp.com/docs/en/data-sheet/CLRC663.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eetimes.eu/impedance-matching-for-nfc-applications-part-2/" TargetMode="External"/><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iopscience.iop.org/article/10.1088/1742-6596/1878/1/012024/pdf" TargetMode="External"/><Relationship Id="rId56" Type="http://schemas.openxmlformats.org/officeDocument/2006/relationships/hyperlink" Target="http://www.nxp.com/docs/en/application-note/AN11019.pdf" TargetMode="External"/><Relationship Id="rId8" Type="http://schemas.openxmlformats.org/officeDocument/2006/relationships/image" Target="media/image2.jpeg"/><Relationship Id="rId51" Type="http://schemas.openxmlformats.org/officeDocument/2006/relationships/hyperlink" Target="http://www.youtube.com/watch?v=FwbWvjq_iiM"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hyperlink" Target="http://www.we-online.com/catalog/media/o207264v410%20ANP084a%20EN.pdf"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nxp.com/docs/en/data-sheet/NTAG213_215_216.pdf" TargetMode="External"/><Relationship Id="rId57" Type="http://schemas.openxmlformats.org/officeDocument/2006/relationships/hyperlink" Target="http://www.nxp.com/docs/en/application-note/AN11145.pdf" TargetMode="Externa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youtube.com/watch?v=W2N8AeOFqaM"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4562</Words>
  <Characters>26008</Characters>
  <Application>Microsoft Office Word</Application>
  <DocSecurity>0</DocSecurity>
  <Lines>216</Lines>
  <Paragraphs>61</Paragraphs>
  <ScaleCrop>false</ScaleCrop>
  <Company>Robust Decisions</Company>
  <LinksUpToDate>false</LinksUpToDate>
  <CharactersWithSpaces>30509</CharactersWithSpaces>
  <SharedDoc>false</SharedDoc>
  <HLinks>
    <vt:vector size="66" baseType="variant">
      <vt:variant>
        <vt:i4>7798903</vt:i4>
      </vt:variant>
      <vt:variant>
        <vt:i4>33</vt:i4>
      </vt:variant>
      <vt:variant>
        <vt:i4>0</vt:i4>
      </vt:variant>
      <vt:variant>
        <vt:i4>5</vt:i4>
      </vt:variant>
      <vt:variant>
        <vt:lpwstr>http://www.nxp.com/docs/en/application-note/AN11145.pdf</vt:lpwstr>
      </vt:variant>
      <vt:variant>
        <vt:lpwstr/>
      </vt:variant>
      <vt:variant>
        <vt:i4>7471226</vt:i4>
      </vt:variant>
      <vt:variant>
        <vt:i4>30</vt:i4>
      </vt:variant>
      <vt:variant>
        <vt:i4>0</vt:i4>
      </vt:variant>
      <vt:variant>
        <vt:i4>5</vt:i4>
      </vt:variant>
      <vt:variant>
        <vt:lpwstr>http://www.nxp.com/docs/en/application-note/AN11019.pdf</vt:lpwstr>
      </vt:variant>
      <vt:variant>
        <vt:lpwstr/>
      </vt:variant>
      <vt:variant>
        <vt:i4>1114134</vt:i4>
      </vt:variant>
      <vt:variant>
        <vt:i4>27</vt:i4>
      </vt:variant>
      <vt:variant>
        <vt:i4>0</vt:i4>
      </vt:variant>
      <vt:variant>
        <vt:i4>5</vt:i4>
      </vt:variant>
      <vt:variant>
        <vt:lpwstr>http://www.nxp.com/docs/en/data-sheet/CLRC663.pdf</vt:lpwstr>
      </vt:variant>
      <vt:variant>
        <vt:lpwstr/>
      </vt:variant>
      <vt:variant>
        <vt:i4>5439573</vt:i4>
      </vt:variant>
      <vt:variant>
        <vt:i4>24</vt:i4>
      </vt:variant>
      <vt:variant>
        <vt:i4>0</vt:i4>
      </vt:variant>
      <vt:variant>
        <vt:i4>5</vt:i4>
      </vt:variant>
      <vt:variant>
        <vt:lpwstr>http://www.we-online.com/catalog/media/o207264v410 ANP084a EN.pdf</vt:lpwstr>
      </vt:variant>
      <vt:variant>
        <vt:lpwstr/>
      </vt:variant>
      <vt:variant>
        <vt:i4>4718615</vt:i4>
      </vt:variant>
      <vt:variant>
        <vt:i4>21</vt:i4>
      </vt:variant>
      <vt:variant>
        <vt:i4>0</vt:i4>
      </vt:variant>
      <vt:variant>
        <vt:i4>5</vt:i4>
      </vt:variant>
      <vt:variant>
        <vt:lpwstr>http://www.eetimes.eu/impedance-matching-for-nfc-applications-part-2/</vt:lpwstr>
      </vt:variant>
      <vt:variant>
        <vt:lpwstr/>
      </vt:variant>
      <vt:variant>
        <vt:i4>3080239</vt:i4>
      </vt:variant>
      <vt:variant>
        <vt:i4>18</vt:i4>
      </vt:variant>
      <vt:variant>
        <vt:i4>0</vt:i4>
      </vt:variant>
      <vt:variant>
        <vt:i4>5</vt:i4>
      </vt:variant>
      <vt:variant>
        <vt:lpwstr>http://www.youtube.com/watch?v=W2N8AeOFqaM</vt:lpwstr>
      </vt:variant>
      <vt:variant>
        <vt:lpwstr/>
      </vt:variant>
      <vt:variant>
        <vt:i4>2293787</vt:i4>
      </vt:variant>
      <vt:variant>
        <vt:i4>15</vt:i4>
      </vt:variant>
      <vt:variant>
        <vt:i4>0</vt:i4>
      </vt:variant>
      <vt:variant>
        <vt:i4>5</vt:i4>
      </vt:variant>
      <vt:variant>
        <vt:lpwstr>http://www.youtube.com/watch?v=FwbWvjq_iiM</vt:lpwstr>
      </vt:variant>
      <vt:variant>
        <vt:lpwstr/>
      </vt:variant>
      <vt:variant>
        <vt:i4>7143480</vt:i4>
      </vt:variant>
      <vt:variant>
        <vt:i4>12</vt:i4>
      </vt:variant>
      <vt:variant>
        <vt:i4>0</vt:i4>
      </vt:variant>
      <vt:variant>
        <vt:i4>5</vt:i4>
      </vt:variant>
      <vt:variant>
        <vt:lpwstr>http://www.eetimes.eu/impedance-matching-for-nfc-applications/</vt:lpwstr>
      </vt:variant>
      <vt:variant>
        <vt:lpwstr/>
      </vt:variant>
      <vt:variant>
        <vt:i4>655375</vt:i4>
      </vt:variant>
      <vt:variant>
        <vt:i4>9</vt:i4>
      </vt:variant>
      <vt:variant>
        <vt:i4>0</vt:i4>
      </vt:variant>
      <vt:variant>
        <vt:i4>5</vt:i4>
      </vt:variant>
      <vt:variant>
        <vt:lpwstr>http://www.nxp.com/docs/en/data-sheet/NTAG213_215_216.pdf</vt:lpwstr>
      </vt:variant>
      <vt:variant>
        <vt:lpwstr/>
      </vt:variant>
      <vt:variant>
        <vt:i4>7405677</vt:i4>
      </vt:variant>
      <vt:variant>
        <vt:i4>6</vt:i4>
      </vt:variant>
      <vt:variant>
        <vt:i4>0</vt:i4>
      </vt:variant>
      <vt:variant>
        <vt:i4>5</vt:i4>
      </vt:variant>
      <vt:variant>
        <vt:lpwstr>https://iopscience.iop.org/article/10.1088/1742-6596/1878/1/012024/pdf</vt:lpwstr>
      </vt:variant>
      <vt:variant>
        <vt:lpwstr>:~:text=The%20higher%20the%20gain%2C%20the,3.514%20dB%20at%20900</vt:lpwstr>
      </vt:variant>
      <vt:variant>
        <vt:i4>3407919</vt:i4>
      </vt:variant>
      <vt:variant>
        <vt:i4>0</vt:i4>
      </vt:variant>
      <vt:variant>
        <vt:i4>0</vt:i4>
      </vt:variant>
      <vt:variant>
        <vt:i4>5</vt:i4>
      </vt:variant>
      <vt:variant>
        <vt:lpwstr>http://www.themobileknowledge.com/wp-content/uploads/2017/05/NFC-Reader-Design-How-to-build-your-own-reader.pdf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REPORT FORMAT</dc:title>
  <dc:subject/>
  <dc:creator>David Ullman</dc:creator>
  <cp:keywords/>
  <dc:description/>
  <cp:lastModifiedBy>Weber, Austin</cp:lastModifiedBy>
  <cp:revision>2</cp:revision>
  <dcterms:created xsi:type="dcterms:W3CDTF">2024-05-01T15:55:00Z</dcterms:created>
  <dcterms:modified xsi:type="dcterms:W3CDTF">2024-05-01T15:55:00Z</dcterms:modified>
</cp:coreProperties>
</file>